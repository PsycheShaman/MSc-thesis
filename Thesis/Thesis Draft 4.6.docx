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A3173">
      <w:pPr>
        <w:pStyle w:val="ThesisTitle1"/>
      </w:pPr>
      <w:bookmarkStart w:id="1" w:name="_Hlk23546681"/>
      <w:bookmarkEnd w:id="1"/>
      <w:r w:rsidRPr="00880613">
        <w:t>Deep Generative Models for</w:t>
      </w:r>
    </w:p>
    <w:p w14:paraId="5F0207DC" w14:textId="77777777" w:rsidR="00880613" w:rsidRPr="00880613" w:rsidRDefault="00880613" w:rsidP="003A3173">
      <w:pPr>
        <w:pStyle w:val="ThesisTitle1"/>
      </w:pPr>
      <w:r w:rsidRPr="00880613">
        <w:t>High Energy Physics Event Simulations &amp; Convolutional Neural Networks for Particle Identification</w:t>
      </w:r>
    </w:p>
    <w:p w14:paraId="6BF47C87" w14:textId="77777777" w:rsidR="00880613" w:rsidRPr="00F34E6E" w:rsidRDefault="00880613" w:rsidP="003A3173">
      <w:pPr>
        <w:pPrChange w:id="2" w:author="Gerhard Viljoen" w:date="2019-11-06T00:01:00Z">
          <w:pPr>
            <w:jc w:val="center"/>
          </w:pPr>
        </w:pPrChange>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A3173">
          <w:pPr>
            <w:rPr>
              <w:rFonts w:eastAsia="Cambria"/>
              <w:lang w:val="en-US"/>
            </w:rPr>
            <w:pPrChange w:id="3" w:author="Gerhard Viljoen" w:date="2019-11-06T00:01:00Z">
              <w:pPr>
                <w:keepNext/>
                <w:keepLines/>
                <w:spacing w:after="200"/>
                <w:jc w:val="center"/>
              </w:pPr>
            </w:pPrChange>
          </w:pPr>
          <w:r>
            <w:rPr>
              <w:rFonts w:eastAsia="Cambria"/>
              <w:lang w:val="en-US"/>
            </w:rPr>
            <w:t>Christiaan Gerhardus Viljoen</w:t>
          </w:r>
        </w:p>
      </w:sdtContent>
    </w:sdt>
    <w:p w14:paraId="2A49BAC6" w14:textId="77777777" w:rsidR="00880613" w:rsidRPr="00F34E6E" w:rsidRDefault="00880613" w:rsidP="003A3173">
      <w:pPr>
        <w:rPr>
          <w:rFonts w:eastAsia="Cambria"/>
          <w:lang w:val="en-US"/>
        </w:rPr>
        <w:pPrChange w:id="4" w:author="Gerhard Viljoen" w:date="2019-11-06T00:01:00Z">
          <w:pPr>
            <w:keepNext/>
            <w:keepLines/>
            <w:spacing w:after="200"/>
            <w:jc w:val="center"/>
          </w:pPr>
        </w:pPrChange>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3A3173">
      <w:pPr>
        <w:rPr>
          <w:rFonts w:eastAsia="Cambria"/>
          <w:lang w:val="en-US"/>
        </w:rPr>
        <w:pPrChange w:id="5" w:author="Gerhard Viljoen" w:date="2019-11-06T00:01:00Z">
          <w:pPr>
            <w:keepNext/>
            <w:keepLines/>
            <w:spacing w:after="200"/>
            <w:jc w:val="center"/>
          </w:pPr>
        </w:pPrChange>
      </w:pPr>
      <w:r w:rsidRPr="00F34E6E">
        <w:rPr>
          <w:rFonts w:eastAsia="Cambria"/>
          <w:lang w:val="en-US"/>
        </w:rPr>
        <w:t>Faculty of Science</w:t>
      </w:r>
    </w:p>
    <w:p w14:paraId="2CF80722" w14:textId="77777777" w:rsidR="00880613" w:rsidRPr="00F34E6E" w:rsidRDefault="00880613" w:rsidP="003A3173">
      <w:pPr>
        <w:rPr>
          <w:rFonts w:eastAsia="Cambria"/>
          <w:lang w:val="en-US"/>
        </w:rPr>
        <w:pPrChange w:id="6" w:author="Gerhard Viljoen" w:date="2019-11-06T00:01:00Z">
          <w:pPr>
            <w:keepNext/>
            <w:keepLines/>
            <w:spacing w:after="200"/>
            <w:jc w:val="center"/>
          </w:pPr>
        </w:pPrChange>
      </w:pPr>
      <w:r w:rsidRPr="00F34E6E">
        <w:rPr>
          <w:rFonts w:eastAsia="Cambria"/>
          <w:lang w:val="en-US"/>
        </w:rPr>
        <w:t>University of Cape Town</w:t>
      </w:r>
    </w:p>
    <w:p w14:paraId="42367A45" w14:textId="77777777" w:rsidR="00880613" w:rsidRPr="00F34E6E" w:rsidRDefault="00880613" w:rsidP="003A3173"/>
    <w:p w14:paraId="3EFD7784" w14:textId="77777777" w:rsidR="00880613" w:rsidRPr="00F34E6E" w:rsidRDefault="00880613" w:rsidP="003A3173">
      <w:pPr>
        <w:rPr>
          <w:bCs/>
        </w:rPr>
        <w:pPrChange w:id="7" w:author="Gerhard Viljoen" w:date="2019-11-06T00:01:00Z">
          <w:pPr>
            <w:jc w:val="center"/>
          </w:pPr>
        </w:pPrChange>
      </w:pPr>
      <w:r w:rsidRPr="00F34E6E">
        <w:t>This dissertation is submitted in partial fulfilment of the Degree of Master of Science</w:t>
      </w:r>
    </w:p>
    <w:p w14:paraId="1CDEE39D" w14:textId="77777777" w:rsidR="00880613" w:rsidRPr="00F34E6E" w:rsidRDefault="00880613" w:rsidP="003A3173">
      <w:r w:rsidRPr="00F34E6E">
        <w:t xml:space="preserve"> </w:t>
      </w:r>
    </w:p>
    <w:p w14:paraId="2DCEBDA7" w14:textId="77777777" w:rsidR="00880613" w:rsidRPr="00F34E6E" w:rsidRDefault="00880613" w:rsidP="003A3173">
      <w:pPr>
        <w:pPrChange w:id="8" w:author="Gerhard Viljoen" w:date="2019-11-06T00:01:00Z">
          <w:pPr/>
        </w:pPrChange>
      </w:pPr>
    </w:p>
    <w:p w14:paraId="6F4E6B4F" w14:textId="77777777" w:rsidR="00880613" w:rsidRPr="00F34E6E" w:rsidRDefault="00880613" w:rsidP="003A3173">
      <w:pPr>
        <w:pPrChange w:id="9" w:author="Gerhard Viljoen" w:date="2019-11-06T00:01:00Z">
          <w:pPr/>
        </w:pPrChange>
      </w:pPr>
    </w:p>
    <w:p w14:paraId="2E77A605" w14:textId="77777777" w:rsidR="00880613" w:rsidRPr="00F34E6E" w:rsidRDefault="00880613" w:rsidP="003A3173">
      <w:pPr>
        <w:pPrChange w:id="10" w:author="Gerhard Viljoen" w:date="2019-11-06T00:01:00Z">
          <w:pPr/>
        </w:pPrChange>
      </w:pPr>
    </w:p>
    <w:p w14:paraId="3F28CC15" w14:textId="77777777" w:rsidR="00880613" w:rsidRPr="00F34E6E" w:rsidRDefault="00880613" w:rsidP="003A3173">
      <w:pPr>
        <w:pPrChange w:id="11" w:author="Gerhard Viljoen" w:date="2019-11-06T00:01:00Z">
          <w:pPr/>
        </w:pPrChange>
      </w:pPr>
    </w:p>
    <w:p w14:paraId="1B2A194C" w14:textId="77777777" w:rsidR="00880613" w:rsidRPr="00F34E6E" w:rsidRDefault="00880613" w:rsidP="003A3173">
      <w:pPr>
        <w:pPrChange w:id="12" w:author="Gerhard Viljoen" w:date="2019-11-06T00:01:00Z">
          <w:pPr/>
        </w:pPrChange>
      </w:pPr>
    </w:p>
    <w:p w14:paraId="39194004" w14:textId="77777777" w:rsidR="00880613" w:rsidRPr="00F34E6E" w:rsidRDefault="00880613" w:rsidP="003A3173">
      <w:pPr>
        <w:pPrChange w:id="13" w:author="Gerhard Viljoen" w:date="2019-11-06T00:01:00Z">
          <w:pPr>
            <w:jc w:val="center"/>
          </w:pPr>
        </w:pPrChange>
      </w:pPr>
    </w:p>
    <w:p w14:paraId="18B9B744" w14:textId="77777777" w:rsidR="00880613" w:rsidRPr="00F34E6E" w:rsidRDefault="00880613" w:rsidP="003A3173">
      <w:pPr>
        <w:pPrChange w:id="14" w:author="Gerhard Viljoen" w:date="2019-11-06T00:01:00Z">
          <w:pPr>
            <w:jc w:val="center"/>
          </w:pPr>
        </w:pPrChange>
      </w:pPr>
    </w:p>
    <w:p w14:paraId="27B86F11" w14:textId="77777777" w:rsidR="00880613" w:rsidRPr="00F34E6E" w:rsidRDefault="00880613" w:rsidP="003A3173">
      <w:pPr>
        <w:pPrChange w:id="15" w:author="Gerhard Viljoen" w:date="2019-11-06T00:01:00Z">
          <w:pPr>
            <w:jc w:val="center"/>
          </w:pPr>
        </w:pPrChange>
      </w:pPr>
    </w:p>
    <w:p w14:paraId="69899DF7" w14:textId="77777777" w:rsidR="00880613" w:rsidRPr="00F34E6E" w:rsidRDefault="00880613" w:rsidP="003A3173">
      <w:pPr>
        <w:pPrChange w:id="16" w:author="Gerhard Viljoen" w:date="2019-11-06T00:01:00Z">
          <w:pPr>
            <w:jc w:val="center"/>
          </w:pPr>
        </w:pPrChange>
      </w:pPr>
    </w:p>
    <w:p w14:paraId="5F7DEECF" w14:textId="77777777" w:rsidR="00880613" w:rsidRPr="00F34E6E" w:rsidRDefault="00880613" w:rsidP="003A3173">
      <w:pPr>
        <w:pPrChange w:id="17" w:author="Gerhard Viljoen" w:date="2019-11-06T00:01:00Z">
          <w:pPr>
            <w:jc w:val="center"/>
          </w:pPr>
        </w:pPrChange>
      </w:pPr>
    </w:p>
    <w:p w14:paraId="7D3F727B" w14:textId="77777777" w:rsidR="00880613" w:rsidRPr="00F34E6E" w:rsidRDefault="00880613" w:rsidP="003A3173">
      <w:pPr>
        <w:pPrChange w:id="18" w:author="Gerhard Viljoen" w:date="2019-11-06T00:01:00Z">
          <w:pPr>
            <w:jc w:val="center"/>
          </w:pPr>
        </w:pPrChange>
      </w:pPr>
    </w:p>
    <w:p w14:paraId="0617DF7C" w14:textId="77777777" w:rsidR="00880613" w:rsidRPr="00F34E6E" w:rsidRDefault="00880613" w:rsidP="003A3173">
      <w:pPr>
        <w:pPrChange w:id="19" w:author="Gerhard Viljoen" w:date="2019-11-06T00:01:00Z">
          <w:pPr>
            <w:jc w:val="center"/>
          </w:pPr>
        </w:pPrChange>
      </w:pPr>
    </w:p>
    <w:p w14:paraId="5CE542D4" w14:textId="77777777" w:rsidR="00880613" w:rsidRPr="00F34E6E" w:rsidRDefault="00880613" w:rsidP="003A3173">
      <w:pPr>
        <w:pPrChange w:id="20" w:author="Gerhard Viljoen" w:date="2019-11-06T00:01:00Z">
          <w:pPr>
            <w:jc w:val="center"/>
          </w:pPr>
        </w:pPrChange>
      </w:pPr>
    </w:p>
    <w:p w14:paraId="6241B45A" w14:textId="77777777" w:rsidR="00880613" w:rsidRPr="00F34E6E" w:rsidRDefault="00880613" w:rsidP="003A3173">
      <w:pPr>
        <w:pPrChange w:id="21" w:author="Gerhard Viljoen" w:date="2019-11-06T00:01:00Z">
          <w:pPr>
            <w:jc w:val="center"/>
          </w:pPr>
        </w:pPrChange>
      </w:pPr>
    </w:p>
    <w:p w14:paraId="0DB0CBC5" w14:textId="77777777" w:rsidR="00880613" w:rsidRPr="00F34E6E" w:rsidRDefault="00880613" w:rsidP="003A3173">
      <w:pPr>
        <w:rPr>
          <w:bCs/>
        </w:rPr>
        <w:pPrChange w:id="22" w:author="Gerhard Viljoen" w:date="2019-11-06T00:01:00Z">
          <w:pPr>
            <w:jc w:val="center"/>
          </w:pPr>
        </w:pPrChange>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A3173">
      <w:pPr>
        <w:pPrChange w:id="23" w:author="Gerhard Viljoen" w:date="2019-11-06T00:01:00Z">
          <w:pPr>
            <w:jc w:val="center"/>
          </w:pPr>
        </w:pPrChange>
      </w:pPr>
    </w:p>
    <w:p w14:paraId="7BC84A4A" w14:textId="77777777" w:rsidR="00880613" w:rsidRPr="00F34E6E" w:rsidRDefault="00880613" w:rsidP="003A3173">
      <w:pPr>
        <w:pPrChange w:id="24" w:author="Gerhard Viljoen" w:date="2019-11-06T00:01:00Z">
          <w:pPr>
            <w:jc w:val="center"/>
          </w:pPr>
        </w:pPrChange>
      </w:pPr>
    </w:p>
    <w:p w14:paraId="4DD6F6E9" w14:textId="77777777" w:rsidR="00880613" w:rsidRPr="00F34E6E" w:rsidRDefault="00880613" w:rsidP="003A3173">
      <w:pPr>
        <w:rPr>
          <w:bCs/>
        </w:rPr>
        <w:pPrChange w:id="25" w:author="Gerhard Viljoen" w:date="2019-11-06T00:01:00Z">
          <w:pPr>
            <w:jc w:val="center"/>
          </w:pPr>
        </w:pPrChange>
      </w:pPr>
      <w:r w:rsidRPr="00F34E6E">
        <w:t>“A man may imagine things that are false,</w:t>
      </w:r>
    </w:p>
    <w:p w14:paraId="4ACB3690" w14:textId="77777777" w:rsidR="00880613" w:rsidRPr="00F34E6E" w:rsidRDefault="00880613" w:rsidP="003A3173">
      <w:pPr>
        <w:rPr>
          <w:bCs/>
        </w:rPr>
        <w:pPrChange w:id="26" w:author="Gerhard Viljoen" w:date="2019-11-06T00:01:00Z">
          <w:pPr>
            <w:jc w:val="center"/>
          </w:pPr>
        </w:pPrChange>
      </w:pPr>
      <w:r w:rsidRPr="00F34E6E">
        <w:t>But he can only understand things that are true;</w:t>
      </w:r>
    </w:p>
    <w:p w14:paraId="70F91E0F" w14:textId="77777777" w:rsidR="00880613" w:rsidRPr="00F34E6E" w:rsidRDefault="00880613" w:rsidP="003A3173">
      <w:pPr>
        <w:rPr>
          <w:bCs/>
        </w:rPr>
        <w:pPrChange w:id="27" w:author="Gerhard Viljoen" w:date="2019-11-06T00:01:00Z">
          <w:pPr>
            <w:jc w:val="center"/>
          </w:pPr>
        </w:pPrChange>
      </w:pPr>
      <w:r w:rsidRPr="00F34E6E">
        <w:t>For if the things be false,</w:t>
      </w:r>
    </w:p>
    <w:p w14:paraId="200306EF" w14:textId="77777777" w:rsidR="00880613" w:rsidRPr="00F34E6E" w:rsidRDefault="00880613" w:rsidP="003A3173">
      <w:pPr>
        <w:rPr>
          <w:bCs/>
        </w:rPr>
        <w:pPrChange w:id="28" w:author="Gerhard Viljoen" w:date="2019-11-06T00:01:00Z">
          <w:pPr>
            <w:jc w:val="center"/>
          </w:pPr>
        </w:pPrChange>
      </w:pPr>
      <w:r w:rsidRPr="00F34E6E">
        <w:t>The apprehension of them is not understanding”</w:t>
      </w:r>
    </w:p>
    <w:p w14:paraId="2F2DBE71" w14:textId="77777777" w:rsidR="00880613" w:rsidRPr="00F34E6E" w:rsidRDefault="00880613" w:rsidP="003A3173">
      <w:pPr>
        <w:rPr>
          <w:bCs/>
        </w:rPr>
        <w:pPrChange w:id="29" w:author="Gerhard Viljoen" w:date="2019-11-06T00:01:00Z">
          <w:pPr>
            <w:jc w:val="center"/>
          </w:pPr>
        </w:pPrChange>
      </w:pPr>
      <w:r w:rsidRPr="00F34E6E">
        <w:t xml:space="preserve">– Sir </w:t>
      </w:r>
      <w:proofErr w:type="gramStart"/>
      <w:r w:rsidRPr="00F34E6E">
        <w:t>Isaac  Newton</w:t>
      </w:r>
      <w:proofErr w:type="gramEnd"/>
    </w:p>
    <w:p w14:paraId="08EFB0B3" w14:textId="77777777" w:rsidR="00880613" w:rsidRPr="00F34E6E" w:rsidRDefault="00880613" w:rsidP="003A3173"/>
    <w:p w14:paraId="6E5A669E" w14:textId="77777777" w:rsidR="00880613" w:rsidRPr="00F34E6E" w:rsidRDefault="00880613" w:rsidP="003A3173">
      <w:pPr>
        <w:pPrChange w:id="30" w:author="Gerhard Viljoen" w:date="2019-11-06T00:01:00Z">
          <w:pPr/>
        </w:pPrChange>
      </w:pPr>
      <w:r w:rsidRPr="00F34E6E">
        <w:br w:type="page"/>
      </w:r>
    </w:p>
    <w:p w14:paraId="1D1F9FF4" w14:textId="77777777" w:rsidR="00880613" w:rsidRPr="00F34E6E" w:rsidRDefault="00880613" w:rsidP="003A3173">
      <w:pPr>
        <w:sectPr w:rsidR="00880613" w:rsidRPr="00F34E6E" w:rsidSect="00555F57">
          <w:pgSz w:w="11906" w:h="16838"/>
          <w:pgMar w:top="1440" w:right="1440" w:bottom="1440" w:left="1440" w:header="709" w:footer="709" w:gutter="0"/>
          <w:pgNumType w:fmt="lowerRoman" w:start="1"/>
          <w:cols w:space="708"/>
          <w:docGrid w:linePitch="360"/>
        </w:sectPr>
        <w:pPrChange w:id="31" w:author="Gerhard Viljoen" w:date="2019-11-06T00:01:00Z">
          <w:pPr/>
        </w:pPrChange>
      </w:pPr>
    </w:p>
    <w:p w14:paraId="6148247D" w14:textId="77777777" w:rsidR="00880613" w:rsidRPr="00F34E6E" w:rsidRDefault="00880613" w:rsidP="003A3173">
      <w:pPr>
        <w:rPr>
          <w:bCs/>
          <w:lang w:val="en-US"/>
        </w:rPr>
        <w:pPrChange w:id="32" w:author="Gerhard Viljoen" w:date="2019-11-06T00:01:00Z">
          <w:pPr>
            <w:spacing w:after="240" w:line="240" w:lineRule="auto"/>
            <w:jc w:val="center"/>
          </w:pPr>
        </w:pPrChange>
      </w:pPr>
      <w:bookmarkStart w:id="33" w:name="_Hlk17467102"/>
      <w:r w:rsidRPr="00F34E6E">
        <w:rPr>
          <w:lang w:val="en-US"/>
        </w:rPr>
        <w:lastRenderedPageBreak/>
        <w:t>Abstract</w:t>
      </w:r>
    </w:p>
    <w:p w14:paraId="27ACA8E0" w14:textId="77777777" w:rsidR="00880613" w:rsidRPr="00F34E6E" w:rsidRDefault="00880613" w:rsidP="003A3173">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3A3173">
      <w:pPr>
        <w:pPrChange w:id="34" w:author="Gerhard Viljoen" w:date="2019-11-06T00:01:00Z">
          <w:pPr>
            <w:keepNext/>
            <w:spacing w:before="360" w:after="120" w:line="240" w:lineRule="auto"/>
            <w:outlineLvl w:val="1"/>
          </w:pPr>
        </w:pPrChange>
      </w:pPr>
      <w:bookmarkStart w:id="35" w:name="_Toc23712442"/>
      <w:r w:rsidRPr="00F34E6E">
        <w:t>Aims</w:t>
      </w:r>
      <w:bookmarkEnd w:id="35"/>
    </w:p>
    <w:p w14:paraId="54B99EAB" w14:textId="77777777" w:rsidR="00880613" w:rsidRPr="00F34E6E" w:rsidRDefault="00880613" w:rsidP="003A3173">
      <w:pPr>
        <w:rPr>
          <w:bCs/>
          <w:lang w:val="en-US"/>
        </w:rPr>
      </w:pPr>
      <w:r w:rsidRPr="00F34E6E">
        <w:rPr>
          <w:lang w:val="en-US"/>
        </w:rPr>
        <w:t>More formally, the aims of this project were as follows:</w:t>
      </w:r>
    </w:p>
    <w:p w14:paraId="7008F8D5" w14:textId="77777777" w:rsidR="00880613" w:rsidRPr="003A3173" w:rsidRDefault="00880613" w:rsidP="003A3173">
      <w:pPr>
        <w:pStyle w:val="ListParagraph"/>
        <w:numPr>
          <w:ilvl w:val="0"/>
          <w:numId w:val="32"/>
        </w:numPr>
        <w:rPr>
          <w:bCs/>
          <w:lang w:val="en-US"/>
          <w:rPrChange w:id="36" w:author="Gerhard Viljoen" w:date="2019-11-06T00:01:00Z">
            <w:rPr>
              <w:lang w:val="en-US"/>
            </w:rPr>
          </w:rPrChange>
        </w:rPr>
        <w:pPrChange w:id="37" w:author="Gerhard Viljoen" w:date="2019-11-06T00:01:00Z">
          <w:pPr>
            <w:numPr>
              <w:numId w:val="32"/>
            </w:numPr>
            <w:ind w:left="360" w:hanging="360"/>
            <w:contextualSpacing/>
          </w:pPr>
        </w:pPrChange>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3A3173" w:rsidRDefault="00880613" w:rsidP="003A3173">
      <w:pPr>
        <w:pStyle w:val="ListParagraph"/>
        <w:numPr>
          <w:ilvl w:val="0"/>
          <w:numId w:val="32"/>
        </w:numPr>
        <w:rPr>
          <w:bCs/>
          <w:lang w:val="en-US"/>
          <w:rPrChange w:id="38" w:author="Gerhard Viljoen" w:date="2019-11-06T00:01:00Z">
            <w:rPr>
              <w:lang w:val="en-US"/>
            </w:rPr>
          </w:rPrChange>
        </w:rPr>
        <w:pPrChange w:id="39" w:author="Gerhard Viljoen" w:date="2019-11-06T00:01:00Z">
          <w:pPr>
            <w:numPr>
              <w:numId w:val="32"/>
            </w:numPr>
            <w:ind w:left="360" w:hanging="360"/>
            <w:contextualSpacing/>
          </w:pPr>
        </w:pPrChange>
      </w:pPr>
      <w:r w:rsidRPr="003A3173">
        <w:rPr>
          <w:lang w:val="en-US"/>
          <w:rPrChange w:id="40" w:author="Gerhard Viljoen" w:date="2019-11-06T00:01:00Z">
            <w:rPr>
              <w:lang w:val="en-US"/>
            </w:rPr>
          </w:rPrChange>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A3173">
      <w:pPr>
        <w:pPrChange w:id="41" w:author="Gerhard Viljoen" w:date="2019-11-06T00:01:00Z">
          <w:pPr>
            <w:keepNext/>
            <w:spacing w:before="360" w:after="120" w:line="240" w:lineRule="auto"/>
            <w:outlineLvl w:val="1"/>
          </w:pPr>
        </w:pPrChange>
      </w:pPr>
      <w:bookmarkStart w:id="42" w:name="_Toc23712443"/>
      <w:r w:rsidRPr="00F34E6E">
        <w:t>Summary of Results</w:t>
      </w:r>
      <w:bookmarkEnd w:id="42"/>
    </w:p>
    <w:p w14:paraId="5C118E77" w14:textId="77777777" w:rsidR="00880613" w:rsidRPr="00F34E6E" w:rsidRDefault="00880613" w:rsidP="003A3173">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3A3173">
      <w:pPr>
        <w:rPr>
          <w:bCs/>
          <w:lang w:val="en-US"/>
        </w:rPr>
        <w:pPrChange w:id="43" w:author="Gerhard Viljoen" w:date="2019-11-06T00:01:00Z">
          <w:pPr/>
        </w:pPrChange>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77777777" w:rsidR="00880613" w:rsidRPr="00F34E6E" w:rsidRDefault="00880613" w:rsidP="003A3173">
      <w:pPr>
        <w:pPrChange w:id="44" w:author="Gerhard Viljoen" w:date="2019-11-06T00:01:00Z">
          <w:pPr>
            <w:keepNext/>
            <w:spacing w:before="360" w:after="120" w:line="240" w:lineRule="auto"/>
            <w:outlineLvl w:val="1"/>
          </w:pPr>
        </w:pPrChange>
      </w:pPr>
      <w:bookmarkStart w:id="45" w:name="_Toc23712444"/>
      <w:bookmarkEnd w:id="33"/>
      <w:r w:rsidRPr="00F34E6E">
        <w:t>Keywords</w:t>
      </w:r>
      <w:bookmarkEnd w:id="45"/>
    </w:p>
    <w:p w14:paraId="61A1A949" w14:textId="77777777" w:rsidR="00880613" w:rsidRPr="00F34E6E" w:rsidRDefault="00880613" w:rsidP="003A3173">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3A3173">
      <w:pPr>
        <w:rPr>
          <w:rFonts w:ascii="Cambria" w:hAnsi="Cambria"/>
          <w:kern w:val="32"/>
          <w:lang w:val="en-US"/>
        </w:rPr>
        <w:pPrChange w:id="46" w:author="Gerhard Viljoen" w:date="2019-11-06T00:01:00Z">
          <w:pPr/>
        </w:pPrChange>
      </w:pPr>
      <w:r w:rsidRPr="00F34E6E">
        <w:br w:type="page"/>
      </w:r>
    </w:p>
    <w:p w14:paraId="15C0B353" w14:textId="77777777" w:rsidR="00880613" w:rsidRPr="00F34E6E" w:rsidRDefault="00880613" w:rsidP="003A3173">
      <w:pPr>
        <w:rPr>
          <w:lang w:val="en-US"/>
        </w:rPr>
        <w:pPrChange w:id="47" w:author="Gerhard Viljoen" w:date="2019-11-06T00:01:00Z">
          <w:pPr>
            <w:spacing w:after="240"/>
            <w:jc w:val="center"/>
          </w:pPr>
        </w:pPrChange>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3A3173">
          <w:pPr>
            <w:rPr>
              <w:bCs/>
              <w:lang w:val="en-US"/>
            </w:rPr>
            <w:pPrChange w:id="48" w:author="Gerhard Viljoen" w:date="2019-11-06T00:01:00Z">
              <w:pPr>
                <w:keepNext/>
                <w:keepLines/>
                <w:spacing w:before="480" w:after="1200"/>
              </w:pPr>
            </w:pPrChange>
          </w:pPr>
          <w:r w:rsidRPr="00F34E6E">
            <w:rPr>
              <w:lang w:val="en-US"/>
            </w:rPr>
            <w:t>Table of Contents</w:t>
          </w:r>
        </w:p>
        <w:p w14:paraId="3CB496B8" w14:textId="7A72A558" w:rsidR="0080705D" w:rsidRDefault="00880613" w:rsidP="003A3173">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D372B8" w:rsidP="003A3173">
          <w:pPr>
            <w:pStyle w:val="TOC2"/>
            <w:rPr>
              <w:rFonts w:asciiTheme="minorHAnsi" w:eastAsiaTheme="minorEastAsia" w:hAnsiTheme="minorHAnsi" w:cstheme="minorBidi"/>
              <w:bCs/>
              <w:sz w:val="22"/>
              <w:szCs w:val="22"/>
              <w:lang w:eastAsia="en-ZA"/>
            </w:rPr>
            <w:pPrChange w:id="49" w:author="Gerhard Viljoen" w:date="2019-11-06T00:01:00Z">
              <w:pPr>
                <w:pStyle w:val="TOC2"/>
              </w:pPr>
            </w:pPrChange>
          </w:pPr>
          <w:r>
            <w:fldChar w:fldCharType="begin"/>
          </w:r>
          <w:r>
            <w:instrText xml:space="preserve"> HYPERLINK \l "_Toc237</w:instrText>
          </w:r>
          <w:r>
            <w:instrText xml:space="preserve">12443" </w:instrText>
          </w:r>
          <w:r>
            <w:fldChar w:fldCharType="separate"/>
          </w:r>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r>
            <w:fldChar w:fldCharType="end"/>
          </w:r>
        </w:p>
        <w:p w14:paraId="5FF5C6C7" w14:textId="1FA83AA0" w:rsidR="0080705D" w:rsidRDefault="00D372B8" w:rsidP="003A3173">
          <w:pPr>
            <w:pStyle w:val="TOC2"/>
            <w:rPr>
              <w:rFonts w:asciiTheme="minorHAnsi" w:eastAsiaTheme="minorEastAsia" w:hAnsiTheme="minorHAnsi" w:cstheme="minorBidi"/>
              <w:bCs/>
              <w:sz w:val="22"/>
              <w:szCs w:val="22"/>
              <w:lang w:eastAsia="en-ZA"/>
            </w:rPr>
            <w:pPrChange w:id="50" w:author="Gerhard Viljoen" w:date="2019-11-06T00:01:00Z">
              <w:pPr>
                <w:pStyle w:val="TOC2"/>
              </w:pPr>
            </w:pPrChange>
          </w:pPr>
          <w:r>
            <w:fldChar w:fldCharType="begin"/>
          </w:r>
          <w:r>
            <w:instrText xml:space="preserve"> HYPERLINK \l "_Toc23712444" </w:instrText>
          </w:r>
          <w:r>
            <w:fldChar w:fldCharType="separate"/>
          </w:r>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r>
            <w:fldChar w:fldCharType="end"/>
          </w:r>
        </w:p>
        <w:p w14:paraId="72D7B1CE" w14:textId="411A10EF" w:rsidR="0080705D" w:rsidRDefault="00D372B8" w:rsidP="003A3173">
          <w:pPr>
            <w:pStyle w:val="TOC1"/>
            <w:rPr>
              <w:rFonts w:asciiTheme="minorHAnsi" w:eastAsiaTheme="minorEastAsia" w:hAnsiTheme="minorHAnsi" w:cstheme="minorBidi"/>
              <w:sz w:val="22"/>
              <w:szCs w:val="22"/>
              <w:lang w:eastAsia="en-ZA"/>
            </w:rPr>
            <w:pPrChange w:id="51" w:author="Gerhard Viljoen" w:date="2019-11-06T00:01:00Z">
              <w:pPr>
                <w:pStyle w:val="TOC1"/>
              </w:pPr>
            </w:pPrChange>
          </w:pPr>
          <w:r>
            <w:fldChar w:fldCharType="begin"/>
          </w:r>
          <w:r>
            <w:instrText xml:space="preserve"> HYPERLINK \l "_Toc23712445" </w:instrText>
          </w:r>
          <w:r>
            <w:fldChar w:fldCharType="separate"/>
          </w:r>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r>
            <w:fldChar w:fldCharType="end"/>
          </w:r>
        </w:p>
        <w:p w14:paraId="57CD3328" w14:textId="002E5F3F" w:rsidR="0080705D" w:rsidRDefault="00D372B8" w:rsidP="003A3173">
          <w:pPr>
            <w:pStyle w:val="TOC2"/>
            <w:rPr>
              <w:rFonts w:asciiTheme="minorHAnsi" w:eastAsiaTheme="minorEastAsia" w:hAnsiTheme="minorHAnsi" w:cstheme="minorBidi"/>
              <w:bCs/>
              <w:sz w:val="22"/>
              <w:szCs w:val="22"/>
              <w:lang w:eastAsia="en-ZA"/>
            </w:rPr>
            <w:pPrChange w:id="52" w:author="Gerhard Viljoen" w:date="2019-11-06T00:01:00Z">
              <w:pPr>
                <w:pStyle w:val="TOC2"/>
              </w:pPr>
            </w:pPrChange>
          </w:pPr>
          <w:r>
            <w:fldChar w:fldCharType="begin"/>
          </w:r>
          <w:r>
            <w:instrText xml:space="preserve"> HYPERLINK \l "_Toc23712446" </w:instrText>
          </w:r>
          <w:r>
            <w:fldChar w:fldCharType="separate"/>
          </w:r>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r>
            <w:fldChar w:fldCharType="end"/>
          </w:r>
        </w:p>
        <w:p w14:paraId="7630612A" w14:textId="7A1E0E14" w:rsidR="0080705D" w:rsidRDefault="00D372B8" w:rsidP="003A3173">
          <w:pPr>
            <w:pStyle w:val="TOC2"/>
            <w:rPr>
              <w:rFonts w:asciiTheme="minorHAnsi" w:eastAsiaTheme="minorEastAsia" w:hAnsiTheme="minorHAnsi" w:cstheme="minorBidi"/>
              <w:bCs/>
              <w:sz w:val="22"/>
              <w:szCs w:val="22"/>
              <w:lang w:eastAsia="en-ZA"/>
            </w:rPr>
            <w:pPrChange w:id="53" w:author="Gerhard Viljoen" w:date="2019-11-06T00:01:00Z">
              <w:pPr>
                <w:pStyle w:val="TOC2"/>
              </w:pPr>
            </w:pPrChange>
          </w:pPr>
          <w:r>
            <w:fldChar w:fldCharType="begin"/>
          </w:r>
          <w:r>
            <w:instrText xml:space="preserve"> HYPERLINK \l "_Toc23712447" </w:instrText>
          </w:r>
          <w:r>
            <w:fldChar w:fldCharType="separate"/>
          </w:r>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r>
            <w:fldChar w:fldCharType="end"/>
          </w:r>
        </w:p>
        <w:p w14:paraId="390C8E15" w14:textId="5565E2EB" w:rsidR="0080705D" w:rsidRDefault="00D372B8" w:rsidP="003A3173">
          <w:pPr>
            <w:pStyle w:val="TOC2"/>
            <w:rPr>
              <w:rFonts w:asciiTheme="minorHAnsi" w:eastAsiaTheme="minorEastAsia" w:hAnsiTheme="minorHAnsi" w:cstheme="minorBidi"/>
              <w:bCs/>
              <w:sz w:val="22"/>
              <w:szCs w:val="22"/>
              <w:lang w:eastAsia="en-ZA"/>
            </w:rPr>
            <w:pPrChange w:id="54" w:author="Gerhard Viljoen" w:date="2019-11-06T00:01:00Z">
              <w:pPr>
                <w:pStyle w:val="TOC2"/>
              </w:pPr>
            </w:pPrChange>
          </w:pPr>
          <w:r>
            <w:fldChar w:fldCharType="begin"/>
          </w:r>
          <w:r>
            <w:instrText xml:space="preserve"> HYPERLINK \l "_Toc23712448" </w:instrText>
          </w:r>
          <w:r>
            <w:fldChar w:fldCharType="separate"/>
          </w:r>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r>
            <w:fldChar w:fldCharType="end"/>
          </w:r>
        </w:p>
        <w:p w14:paraId="31B37EFE" w14:textId="009ECBA8" w:rsidR="0080705D" w:rsidRDefault="00D372B8" w:rsidP="003A3173">
          <w:pPr>
            <w:pStyle w:val="TOC3"/>
            <w:rPr>
              <w:rFonts w:asciiTheme="minorHAnsi" w:eastAsiaTheme="minorEastAsia" w:hAnsiTheme="minorHAnsi" w:cstheme="minorBidi"/>
              <w:bCs/>
              <w:sz w:val="22"/>
              <w:szCs w:val="22"/>
              <w:lang w:eastAsia="en-ZA"/>
            </w:rPr>
            <w:pPrChange w:id="55" w:author="Gerhard Viljoen" w:date="2019-11-06T00:01:00Z">
              <w:pPr>
                <w:pStyle w:val="TOC3"/>
                <w:tabs>
                  <w:tab w:val="right" w:leader="dot" w:pos="10456"/>
                </w:tabs>
              </w:pPr>
            </w:pPrChange>
          </w:pPr>
          <w:r>
            <w:fldChar w:fldCharType="begin"/>
          </w:r>
          <w:r>
            <w:instrText xml:space="preserve"> HYPERLINK \l "_Toc23712449" </w:instrText>
          </w:r>
          <w:r>
            <w:fldChar w:fldCharType="separate"/>
          </w:r>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r>
            <w:fldChar w:fldCharType="end"/>
          </w:r>
        </w:p>
        <w:p w14:paraId="4E1B9510" w14:textId="436D1E62" w:rsidR="0080705D" w:rsidRDefault="00D372B8" w:rsidP="003A3173">
          <w:pPr>
            <w:pStyle w:val="TOC3"/>
            <w:rPr>
              <w:rFonts w:asciiTheme="minorHAnsi" w:eastAsiaTheme="minorEastAsia" w:hAnsiTheme="minorHAnsi" w:cstheme="minorBidi"/>
              <w:bCs/>
              <w:sz w:val="22"/>
              <w:szCs w:val="22"/>
              <w:lang w:eastAsia="en-ZA"/>
            </w:rPr>
            <w:pPrChange w:id="56" w:author="Gerhard Viljoen" w:date="2019-11-06T00:01:00Z">
              <w:pPr>
                <w:pStyle w:val="TOC3"/>
                <w:tabs>
                  <w:tab w:val="right" w:leader="dot" w:pos="10456"/>
                </w:tabs>
              </w:pPr>
            </w:pPrChange>
          </w:pPr>
          <w:r>
            <w:fldChar w:fldCharType="begin"/>
          </w:r>
          <w:r>
            <w:instrText xml:space="preserve"> HYPERLINK \l "_Toc23712450" </w:instrText>
          </w:r>
          <w:r>
            <w:fldChar w:fldCharType="separate"/>
          </w:r>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r>
            <w:fldChar w:fldCharType="end"/>
          </w:r>
        </w:p>
        <w:p w14:paraId="133268E6" w14:textId="6E1B9EA4" w:rsidR="0080705D" w:rsidRDefault="00D372B8" w:rsidP="003A3173">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D372B8" w:rsidP="003A3173">
          <w:pPr>
            <w:pStyle w:val="TOC1"/>
            <w:rPr>
              <w:rFonts w:asciiTheme="minorHAnsi" w:eastAsiaTheme="minorEastAsia" w:hAnsiTheme="minorHAnsi" w:cstheme="minorBidi"/>
              <w:sz w:val="22"/>
              <w:szCs w:val="22"/>
              <w:lang w:eastAsia="en-ZA"/>
            </w:rPr>
            <w:pPrChange w:id="57" w:author="Gerhard Viljoen" w:date="2019-11-06T00:01:00Z">
              <w:pPr>
                <w:pStyle w:val="TOC1"/>
              </w:pPr>
            </w:pPrChange>
          </w:pPr>
          <w:r>
            <w:fldChar w:fldCharType="begin"/>
          </w:r>
          <w:r>
            <w:instrText xml:space="preserve"> HYPERLINK \l "_Toc23712452" </w:instrText>
          </w:r>
          <w:r>
            <w:fldChar w:fldCharType="separate"/>
          </w:r>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r>
            <w:fldChar w:fldCharType="end"/>
          </w:r>
        </w:p>
        <w:p w14:paraId="5B983AF7" w14:textId="37BBB65E" w:rsidR="0080705D" w:rsidRDefault="00D372B8" w:rsidP="003A3173">
          <w:pPr>
            <w:pStyle w:val="TOC2"/>
            <w:rPr>
              <w:rFonts w:asciiTheme="minorHAnsi" w:eastAsiaTheme="minorEastAsia" w:hAnsiTheme="minorHAnsi" w:cstheme="minorBidi"/>
              <w:bCs/>
              <w:sz w:val="22"/>
              <w:szCs w:val="22"/>
              <w:lang w:eastAsia="en-ZA"/>
            </w:rPr>
            <w:pPrChange w:id="58" w:author="Gerhard Viljoen" w:date="2019-11-06T00:01:00Z">
              <w:pPr>
                <w:pStyle w:val="TOC2"/>
              </w:pPr>
            </w:pPrChange>
          </w:pPr>
          <w:r>
            <w:fldChar w:fldCharType="begin"/>
          </w:r>
          <w:r>
            <w:instrText xml:space="preserve"> HYPERLINK \l "_Toc23712453" </w:instrText>
          </w:r>
          <w:r>
            <w:fldChar w:fldCharType="separate"/>
          </w:r>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r>
            <w:fldChar w:fldCharType="end"/>
          </w:r>
        </w:p>
        <w:p w14:paraId="7A1B0D2A" w14:textId="160A2B04" w:rsidR="0080705D" w:rsidRDefault="00D372B8" w:rsidP="003A3173">
          <w:pPr>
            <w:pStyle w:val="TOC3"/>
            <w:rPr>
              <w:rFonts w:asciiTheme="minorHAnsi" w:eastAsiaTheme="minorEastAsia" w:hAnsiTheme="minorHAnsi" w:cstheme="minorBidi"/>
              <w:bCs/>
              <w:sz w:val="22"/>
              <w:szCs w:val="22"/>
              <w:lang w:eastAsia="en-ZA"/>
            </w:rPr>
            <w:pPrChange w:id="59" w:author="Gerhard Viljoen" w:date="2019-11-06T00:01:00Z">
              <w:pPr>
                <w:pStyle w:val="TOC3"/>
                <w:tabs>
                  <w:tab w:val="right" w:leader="dot" w:pos="10456"/>
                </w:tabs>
              </w:pPr>
            </w:pPrChange>
          </w:pPr>
          <w:r>
            <w:fldChar w:fldCharType="begin"/>
          </w:r>
          <w:r>
            <w:instrText xml:space="preserve"> HYPERLINK \l "_Toc23712454" </w:instrText>
          </w:r>
          <w:r>
            <w:fldChar w:fldCharType="separate"/>
          </w:r>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r>
            <w:fldChar w:fldCharType="end"/>
          </w:r>
        </w:p>
        <w:p w14:paraId="7AD4F2A0" w14:textId="4D41588C" w:rsidR="0080705D" w:rsidRDefault="00D372B8" w:rsidP="003A3173">
          <w:pPr>
            <w:pStyle w:val="TOC3"/>
            <w:rPr>
              <w:rFonts w:asciiTheme="minorHAnsi" w:eastAsiaTheme="minorEastAsia" w:hAnsiTheme="minorHAnsi" w:cstheme="minorBidi"/>
              <w:bCs/>
              <w:sz w:val="22"/>
              <w:szCs w:val="22"/>
              <w:lang w:eastAsia="en-ZA"/>
            </w:rPr>
            <w:pPrChange w:id="60" w:author="Gerhard Viljoen" w:date="2019-11-06T00:01:00Z">
              <w:pPr>
                <w:pStyle w:val="TOC3"/>
                <w:tabs>
                  <w:tab w:val="right" w:leader="dot" w:pos="10456"/>
                </w:tabs>
              </w:pPr>
            </w:pPrChange>
          </w:pPr>
          <w:r>
            <w:fldChar w:fldCharType="begin"/>
          </w:r>
          <w:r>
            <w:instrText xml:space="preserve"> HYPERLINK \l "_Toc23712455" </w:instrText>
          </w:r>
          <w:r>
            <w:fldChar w:fldCharType="separate"/>
          </w:r>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r>
            <w:fldChar w:fldCharType="end"/>
          </w:r>
        </w:p>
        <w:p w14:paraId="566CD364" w14:textId="09440B4F" w:rsidR="0080705D" w:rsidRDefault="00D372B8" w:rsidP="003A3173">
          <w:pPr>
            <w:pStyle w:val="TOC3"/>
            <w:rPr>
              <w:rFonts w:asciiTheme="minorHAnsi" w:eastAsiaTheme="minorEastAsia" w:hAnsiTheme="minorHAnsi" w:cstheme="minorBidi"/>
              <w:bCs/>
              <w:sz w:val="22"/>
              <w:szCs w:val="22"/>
              <w:lang w:eastAsia="en-ZA"/>
            </w:rPr>
            <w:pPrChange w:id="61" w:author="Gerhard Viljoen" w:date="2019-11-06T00:01:00Z">
              <w:pPr>
                <w:pStyle w:val="TOC3"/>
                <w:tabs>
                  <w:tab w:val="right" w:leader="dot" w:pos="10456"/>
                </w:tabs>
              </w:pPr>
            </w:pPrChange>
          </w:pPr>
          <w:r>
            <w:fldChar w:fldCharType="begin"/>
          </w:r>
          <w:r>
            <w:instrText xml:space="preserve"> HYPERLINK \l "_Toc23712456" </w:instrText>
          </w:r>
          <w:r>
            <w:fldChar w:fldCharType="separate"/>
          </w:r>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r>
            <w:fldChar w:fldCharType="end"/>
          </w:r>
        </w:p>
        <w:p w14:paraId="27F6997E" w14:textId="4DDA6278" w:rsidR="0080705D" w:rsidRDefault="00D372B8" w:rsidP="003A3173">
          <w:pPr>
            <w:pStyle w:val="TOC3"/>
            <w:rPr>
              <w:rFonts w:asciiTheme="minorHAnsi" w:eastAsiaTheme="minorEastAsia" w:hAnsiTheme="minorHAnsi" w:cstheme="minorBidi"/>
              <w:bCs/>
              <w:sz w:val="22"/>
              <w:szCs w:val="22"/>
              <w:lang w:eastAsia="en-ZA"/>
            </w:rPr>
            <w:pPrChange w:id="62" w:author="Gerhard Viljoen" w:date="2019-11-06T00:01:00Z">
              <w:pPr>
                <w:pStyle w:val="TOC3"/>
                <w:tabs>
                  <w:tab w:val="right" w:leader="dot" w:pos="10456"/>
                </w:tabs>
              </w:pPr>
            </w:pPrChange>
          </w:pPr>
          <w:r>
            <w:fldChar w:fldCharType="begin"/>
          </w:r>
          <w:r>
            <w:instrText xml:space="preserve"> HYPERLINK \l "_Toc23712457" </w:instrText>
          </w:r>
          <w:r>
            <w:fldChar w:fldCharType="separate"/>
          </w:r>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r>
            <w:fldChar w:fldCharType="end"/>
          </w:r>
        </w:p>
        <w:p w14:paraId="3A6B3B69" w14:textId="02AB7C65" w:rsidR="0080705D" w:rsidRDefault="00D372B8" w:rsidP="003A3173">
          <w:pPr>
            <w:pStyle w:val="TOC3"/>
            <w:rPr>
              <w:rFonts w:asciiTheme="minorHAnsi" w:eastAsiaTheme="minorEastAsia" w:hAnsiTheme="minorHAnsi" w:cstheme="minorBidi"/>
              <w:bCs/>
              <w:sz w:val="22"/>
              <w:szCs w:val="22"/>
              <w:lang w:eastAsia="en-ZA"/>
            </w:rPr>
            <w:pPrChange w:id="63" w:author="Gerhard Viljoen" w:date="2019-11-06T00:01:00Z">
              <w:pPr>
                <w:pStyle w:val="TOC3"/>
                <w:tabs>
                  <w:tab w:val="right" w:leader="dot" w:pos="10456"/>
                </w:tabs>
              </w:pPr>
            </w:pPrChange>
          </w:pPr>
          <w:r>
            <w:fldChar w:fldCharType="begin"/>
          </w:r>
          <w:r>
            <w:instrText xml:space="preserve"> HYPERLINK \l "_Toc23712458" </w:instrText>
          </w:r>
          <w:r>
            <w:fldChar w:fldCharType="separate"/>
          </w:r>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r>
            <w:fldChar w:fldCharType="end"/>
          </w:r>
        </w:p>
        <w:p w14:paraId="3ED2ED4E" w14:textId="4E2CD166" w:rsidR="0080705D" w:rsidRDefault="00D372B8" w:rsidP="003A3173">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D372B8" w:rsidP="003A3173">
          <w:pPr>
            <w:pStyle w:val="TOC3"/>
            <w:rPr>
              <w:rFonts w:asciiTheme="minorHAnsi" w:eastAsiaTheme="minorEastAsia" w:hAnsiTheme="minorHAnsi" w:cstheme="minorBidi"/>
              <w:bCs/>
              <w:sz w:val="22"/>
              <w:szCs w:val="22"/>
              <w:lang w:eastAsia="en-ZA"/>
            </w:rPr>
            <w:pPrChange w:id="64" w:author="Gerhard Viljoen" w:date="2019-11-06T00:01:00Z">
              <w:pPr>
                <w:pStyle w:val="TOC3"/>
                <w:tabs>
                  <w:tab w:val="right" w:leader="dot" w:pos="10456"/>
                </w:tabs>
              </w:pPr>
            </w:pPrChange>
          </w:pPr>
          <w:r>
            <w:fldChar w:fldCharType="begin"/>
          </w:r>
          <w:r>
            <w:instrText xml:space="preserve"> HYPERLINK \l "_Toc23712460" </w:instrText>
          </w:r>
          <w:r>
            <w:fldChar w:fldCharType="separate"/>
          </w:r>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r>
            <w:fldChar w:fldCharType="end"/>
          </w:r>
        </w:p>
        <w:p w14:paraId="794ACD48" w14:textId="66A232B8" w:rsidR="0080705D" w:rsidRDefault="00D372B8" w:rsidP="003A3173">
          <w:pPr>
            <w:pStyle w:val="TOC3"/>
            <w:rPr>
              <w:rFonts w:asciiTheme="minorHAnsi" w:eastAsiaTheme="minorEastAsia" w:hAnsiTheme="minorHAnsi" w:cstheme="minorBidi"/>
              <w:bCs/>
              <w:sz w:val="22"/>
              <w:szCs w:val="22"/>
              <w:lang w:eastAsia="en-ZA"/>
            </w:rPr>
            <w:pPrChange w:id="65" w:author="Gerhard Viljoen" w:date="2019-11-06T00:01:00Z">
              <w:pPr>
                <w:pStyle w:val="TOC3"/>
                <w:tabs>
                  <w:tab w:val="right" w:leader="dot" w:pos="10456"/>
                </w:tabs>
              </w:pPr>
            </w:pPrChange>
          </w:pPr>
          <w:r>
            <w:fldChar w:fldCharType="begin"/>
          </w:r>
          <w:r>
            <w:instrText xml:space="preserve"> HYPERLINK \l "_Toc23712461" </w:instrText>
          </w:r>
          <w:r>
            <w:fldChar w:fldCharType="separate"/>
          </w:r>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r>
            <w:fldChar w:fldCharType="end"/>
          </w:r>
        </w:p>
        <w:p w14:paraId="45B23473" w14:textId="1E044803" w:rsidR="0080705D" w:rsidRDefault="00D372B8" w:rsidP="003A3173">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D372B8" w:rsidP="003A3173">
          <w:pPr>
            <w:pStyle w:val="TOC3"/>
            <w:rPr>
              <w:rFonts w:asciiTheme="minorHAnsi" w:eastAsiaTheme="minorEastAsia" w:hAnsiTheme="minorHAnsi" w:cstheme="minorBidi"/>
              <w:bCs/>
              <w:sz w:val="22"/>
              <w:szCs w:val="22"/>
              <w:lang w:eastAsia="en-ZA"/>
            </w:rPr>
            <w:pPrChange w:id="66" w:author="Gerhard Viljoen" w:date="2019-11-06T00:01:00Z">
              <w:pPr>
                <w:pStyle w:val="TOC3"/>
                <w:tabs>
                  <w:tab w:val="right" w:leader="dot" w:pos="10456"/>
                </w:tabs>
              </w:pPr>
            </w:pPrChange>
          </w:pPr>
          <w:r>
            <w:fldChar w:fldCharType="begin"/>
          </w:r>
          <w:r>
            <w:instrText xml:space="preserve"> HYPERLINK \l "_Toc23712463" </w:instrText>
          </w:r>
          <w:r>
            <w:fldChar w:fldCharType="separate"/>
          </w:r>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r>
            <w:fldChar w:fldCharType="end"/>
          </w:r>
        </w:p>
        <w:p w14:paraId="7F6E0BDD" w14:textId="79F7742C" w:rsidR="0080705D" w:rsidRDefault="00D372B8" w:rsidP="003A3173">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D372B8" w:rsidP="003A3173">
          <w:pPr>
            <w:pStyle w:val="TOC3"/>
            <w:rPr>
              <w:rFonts w:asciiTheme="minorHAnsi" w:eastAsiaTheme="minorEastAsia" w:hAnsiTheme="minorHAnsi" w:cstheme="minorBidi"/>
              <w:bCs/>
              <w:sz w:val="22"/>
              <w:szCs w:val="22"/>
              <w:lang w:eastAsia="en-ZA"/>
            </w:rPr>
            <w:pPrChange w:id="67" w:author="Gerhard Viljoen" w:date="2019-11-06T00:01:00Z">
              <w:pPr>
                <w:pStyle w:val="TOC3"/>
                <w:tabs>
                  <w:tab w:val="right" w:leader="dot" w:pos="10456"/>
                </w:tabs>
              </w:pPr>
            </w:pPrChange>
          </w:pPr>
          <w:r>
            <w:fldChar w:fldCharType="begin"/>
          </w:r>
          <w:r>
            <w:instrText xml:space="preserve"> HYPERLINK \l "_Toc23712465" </w:instrText>
          </w:r>
          <w:r>
            <w:fldChar w:fldCharType="separate"/>
          </w:r>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r>
            <w:fldChar w:fldCharType="end"/>
          </w:r>
        </w:p>
        <w:p w14:paraId="526FE674" w14:textId="0E232D1F" w:rsidR="0080705D" w:rsidRDefault="00D372B8" w:rsidP="003A3173">
          <w:pPr>
            <w:pStyle w:val="TOC3"/>
            <w:rPr>
              <w:rFonts w:asciiTheme="minorHAnsi" w:eastAsiaTheme="minorEastAsia" w:hAnsiTheme="minorHAnsi" w:cstheme="minorBidi"/>
              <w:bCs/>
              <w:sz w:val="22"/>
              <w:szCs w:val="22"/>
              <w:lang w:eastAsia="en-ZA"/>
            </w:rPr>
            <w:pPrChange w:id="68" w:author="Gerhard Viljoen" w:date="2019-11-06T00:01:00Z">
              <w:pPr>
                <w:pStyle w:val="TOC3"/>
                <w:tabs>
                  <w:tab w:val="right" w:leader="dot" w:pos="10456"/>
                </w:tabs>
              </w:pPr>
            </w:pPrChange>
          </w:pPr>
          <w:r>
            <w:fldChar w:fldCharType="begin"/>
          </w:r>
          <w:r>
            <w:instrText xml:space="preserve"> HYPERLINK \l "_Toc23712466" </w:instrText>
          </w:r>
          <w:r>
            <w:fldChar w:fldCharType="separate"/>
          </w:r>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r>
            <w:fldChar w:fldCharType="end"/>
          </w:r>
        </w:p>
        <w:p w14:paraId="29E8BEAB" w14:textId="2B6E2E07" w:rsidR="0080705D" w:rsidRDefault="00D372B8" w:rsidP="003A3173">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D372B8" w:rsidP="003A3173">
          <w:pPr>
            <w:pStyle w:val="TOC2"/>
            <w:rPr>
              <w:rFonts w:asciiTheme="minorHAnsi" w:eastAsiaTheme="minorEastAsia" w:hAnsiTheme="minorHAnsi" w:cstheme="minorBidi"/>
              <w:bCs/>
              <w:sz w:val="22"/>
              <w:szCs w:val="22"/>
              <w:lang w:eastAsia="en-ZA"/>
            </w:rPr>
            <w:pPrChange w:id="69" w:author="Gerhard Viljoen" w:date="2019-11-06T00:01:00Z">
              <w:pPr>
                <w:pStyle w:val="TOC2"/>
              </w:pPr>
            </w:pPrChange>
          </w:pPr>
          <w:r>
            <w:fldChar w:fldCharType="begin"/>
          </w:r>
          <w:r>
            <w:instrText xml:space="preserve"> HYPERLINK \l "_Toc23712468" </w:instrText>
          </w:r>
          <w:r>
            <w:fldChar w:fldCharType="separate"/>
          </w:r>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r>
            <w:fldChar w:fldCharType="end"/>
          </w:r>
        </w:p>
        <w:p w14:paraId="2875FC76" w14:textId="0664F6A4" w:rsidR="0080705D" w:rsidRDefault="00D372B8" w:rsidP="003A3173">
          <w:pPr>
            <w:pStyle w:val="TOC3"/>
            <w:rPr>
              <w:rFonts w:asciiTheme="minorHAnsi" w:eastAsiaTheme="minorEastAsia" w:hAnsiTheme="minorHAnsi" w:cstheme="minorBidi"/>
              <w:bCs/>
              <w:sz w:val="22"/>
              <w:szCs w:val="22"/>
              <w:lang w:eastAsia="en-ZA"/>
            </w:rPr>
            <w:pPrChange w:id="70" w:author="Gerhard Viljoen" w:date="2019-11-06T00:01:00Z">
              <w:pPr>
                <w:pStyle w:val="TOC3"/>
                <w:tabs>
                  <w:tab w:val="right" w:leader="dot" w:pos="10456"/>
                </w:tabs>
              </w:pPr>
            </w:pPrChange>
          </w:pPr>
          <w:r>
            <w:fldChar w:fldCharType="begin"/>
          </w:r>
          <w:r>
            <w:instrText xml:space="preserve"> HYPERLINK \l "_Toc23712469" </w:instrText>
          </w:r>
          <w:r>
            <w:fldChar w:fldCharType="separate"/>
          </w:r>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r>
            <w:fldChar w:fldCharType="end"/>
          </w:r>
        </w:p>
        <w:p w14:paraId="5162F6E2" w14:textId="1B73BFD3" w:rsidR="0080705D" w:rsidRDefault="00D372B8" w:rsidP="003A3173">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D372B8" w:rsidP="003A3173">
          <w:pPr>
            <w:pStyle w:val="TOC3"/>
            <w:rPr>
              <w:rFonts w:asciiTheme="minorHAnsi" w:eastAsiaTheme="minorEastAsia" w:hAnsiTheme="minorHAnsi" w:cstheme="minorBidi"/>
              <w:bCs/>
              <w:sz w:val="22"/>
              <w:szCs w:val="22"/>
              <w:lang w:eastAsia="en-ZA"/>
            </w:rPr>
            <w:pPrChange w:id="71" w:author="Gerhard Viljoen" w:date="2019-11-06T00:01:00Z">
              <w:pPr>
                <w:pStyle w:val="TOC3"/>
                <w:tabs>
                  <w:tab w:val="right" w:leader="dot" w:pos="10456"/>
                </w:tabs>
              </w:pPr>
            </w:pPrChange>
          </w:pPr>
          <w:r>
            <w:fldChar w:fldCharType="begin"/>
          </w:r>
          <w:r>
            <w:instrText xml:space="preserve"> HYPERLINK \l "_Toc23712471"</w:instrText>
          </w:r>
          <w:r>
            <w:instrText xml:space="preserve"> </w:instrText>
          </w:r>
          <w:r>
            <w:fldChar w:fldCharType="separate"/>
          </w:r>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r>
            <w:fldChar w:fldCharType="end"/>
          </w:r>
        </w:p>
        <w:p w14:paraId="6D7BCF80" w14:textId="44957EC2" w:rsidR="0080705D" w:rsidRDefault="00D372B8" w:rsidP="003A3173">
          <w:pPr>
            <w:pStyle w:val="TOC3"/>
            <w:rPr>
              <w:rFonts w:asciiTheme="minorHAnsi" w:eastAsiaTheme="minorEastAsia" w:hAnsiTheme="minorHAnsi" w:cstheme="minorBidi"/>
              <w:bCs/>
              <w:sz w:val="22"/>
              <w:szCs w:val="22"/>
              <w:lang w:eastAsia="en-ZA"/>
            </w:rPr>
            <w:pPrChange w:id="72" w:author="Gerhard Viljoen" w:date="2019-11-06T00:01:00Z">
              <w:pPr>
                <w:pStyle w:val="TOC3"/>
                <w:tabs>
                  <w:tab w:val="right" w:leader="dot" w:pos="10456"/>
                </w:tabs>
              </w:pPr>
            </w:pPrChange>
          </w:pPr>
          <w:r>
            <w:fldChar w:fldCharType="begin"/>
          </w:r>
          <w:r>
            <w:instrText xml:space="preserve"> HYPERLINK \l "_Toc23712472" </w:instrText>
          </w:r>
          <w:r>
            <w:fldChar w:fldCharType="separate"/>
          </w:r>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r>
            <w:fldChar w:fldCharType="end"/>
          </w:r>
        </w:p>
        <w:p w14:paraId="41D45A6F" w14:textId="6A34F0F1" w:rsidR="0080705D" w:rsidRDefault="00D372B8" w:rsidP="003A3173">
          <w:pPr>
            <w:pStyle w:val="TOC3"/>
            <w:rPr>
              <w:rFonts w:asciiTheme="minorHAnsi" w:eastAsiaTheme="minorEastAsia" w:hAnsiTheme="minorHAnsi" w:cstheme="minorBidi"/>
              <w:bCs/>
              <w:sz w:val="22"/>
              <w:szCs w:val="22"/>
              <w:lang w:eastAsia="en-ZA"/>
            </w:rPr>
            <w:pPrChange w:id="73" w:author="Gerhard Viljoen" w:date="2019-11-06T00:01:00Z">
              <w:pPr>
                <w:pStyle w:val="TOC3"/>
                <w:tabs>
                  <w:tab w:val="right" w:leader="dot" w:pos="10456"/>
                </w:tabs>
              </w:pPr>
            </w:pPrChange>
          </w:pPr>
          <w:r>
            <w:fldChar w:fldCharType="begin"/>
          </w:r>
          <w:r>
            <w:instrText xml:space="preserve"> HYPERLINK \l "_Toc23712473" </w:instrText>
          </w:r>
          <w:r>
            <w:fldChar w:fldCharType="separate"/>
          </w:r>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r>
            <w:fldChar w:fldCharType="end"/>
          </w:r>
        </w:p>
        <w:p w14:paraId="0A9E34C3" w14:textId="4DFBC333" w:rsidR="0080705D" w:rsidRDefault="00D372B8" w:rsidP="003A3173">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D372B8" w:rsidP="003A3173">
          <w:pPr>
            <w:pStyle w:val="TOC3"/>
            <w:rPr>
              <w:rFonts w:asciiTheme="minorHAnsi" w:eastAsiaTheme="minorEastAsia" w:hAnsiTheme="minorHAnsi" w:cstheme="minorBidi"/>
              <w:bCs/>
              <w:sz w:val="22"/>
              <w:szCs w:val="22"/>
              <w:lang w:eastAsia="en-ZA"/>
            </w:rPr>
            <w:pPrChange w:id="74" w:author="Gerhard Viljoen" w:date="2019-11-06T00:01:00Z">
              <w:pPr>
                <w:pStyle w:val="TOC3"/>
                <w:tabs>
                  <w:tab w:val="right" w:leader="dot" w:pos="10456"/>
                </w:tabs>
              </w:pPr>
            </w:pPrChange>
          </w:pPr>
          <w:r>
            <w:fldChar w:fldCharType="begin"/>
          </w:r>
          <w:r>
            <w:instrText xml:space="preserve"> HYPERLINK \l "_Toc23712475" </w:instrText>
          </w:r>
          <w:r>
            <w:fldChar w:fldCharType="separate"/>
          </w:r>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r>
            <w:fldChar w:fldCharType="end"/>
          </w:r>
        </w:p>
        <w:p w14:paraId="1FA6343B" w14:textId="41AE95AA" w:rsidR="0080705D" w:rsidRDefault="00D372B8" w:rsidP="003A3173">
          <w:pPr>
            <w:pStyle w:val="TOC3"/>
            <w:rPr>
              <w:rFonts w:asciiTheme="minorHAnsi" w:eastAsiaTheme="minorEastAsia" w:hAnsiTheme="minorHAnsi" w:cstheme="minorBidi"/>
              <w:bCs/>
              <w:sz w:val="22"/>
              <w:szCs w:val="22"/>
              <w:lang w:eastAsia="en-ZA"/>
            </w:rPr>
            <w:pPrChange w:id="75" w:author="Gerhard Viljoen" w:date="2019-11-06T00:01:00Z">
              <w:pPr>
                <w:pStyle w:val="TOC3"/>
                <w:tabs>
                  <w:tab w:val="right" w:leader="dot" w:pos="10456"/>
                </w:tabs>
              </w:pPr>
            </w:pPrChange>
          </w:pPr>
          <w:r>
            <w:fldChar w:fldCharType="begin"/>
          </w:r>
          <w:r>
            <w:instrText xml:space="preserve"> HYPERLINK \l </w:instrText>
          </w:r>
          <w:r>
            <w:instrText xml:space="preserve">"_Toc23712476" </w:instrText>
          </w:r>
          <w:r>
            <w:fldChar w:fldCharType="separate"/>
          </w:r>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r>
            <w:fldChar w:fldCharType="end"/>
          </w:r>
        </w:p>
        <w:p w14:paraId="462E8457" w14:textId="4690449F" w:rsidR="0080705D" w:rsidRDefault="00D372B8" w:rsidP="003A3173">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D372B8" w:rsidP="003A3173">
          <w:pPr>
            <w:pStyle w:val="TOC3"/>
            <w:rPr>
              <w:rFonts w:asciiTheme="minorHAnsi" w:eastAsiaTheme="minorEastAsia" w:hAnsiTheme="minorHAnsi" w:cstheme="minorBidi"/>
              <w:bCs/>
              <w:sz w:val="22"/>
              <w:szCs w:val="22"/>
              <w:lang w:eastAsia="en-ZA"/>
            </w:rPr>
            <w:pPrChange w:id="76" w:author="Gerhard Viljoen" w:date="2019-11-06T00:01:00Z">
              <w:pPr>
                <w:pStyle w:val="TOC3"/>
                <w:tabs>
                  <w:tab w:val="right" w:leader="dot" w:pos="10456"/>
                </w:tabs>
              </w:pPr>
            </w:pPrChange>
          </w:pPr>
          <w:r>
            <w:fldChar w:fldCharType="begin"/>
          </w:r>
          <w:r>
            <w:instrText xml:space="preserve"> HYPERLINK \l "_Toc23712478" </w:instrText>
          </w:r>
          <w:r>
            <w:fldChar w:fldCharType="separate"/>
          </w:r>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r>
            <w:fldChar w:fldCharType="end"/>
          </w:r>
        </w:p>
        <w:p w14:paraId="37ACF38C" w14:textId="0546D4CB" w:rsidR="0080705D" w:rsidRDefault="00D372B8" w:rsidP="003A3173">
          <w:pPr>
            <w:pStyle w:val="TOC3"/>
            <w:rPr>
              <w:rFonts w:asciiTheme="minorHAnsi" w:eastAsiaTheme="minorEastAsia" w:hAnsiTheme="minorHAnsi" w:cstheme="minorBidi"/>
              <w:bCs/>
              <w:sz w:val="22"/>
              <w:szCs w:val="22"/>
              <w:lang w:eastAsia="en-ZA"/>
            </w:rPr>
            <w:pPrChange w:id="77" w:author="Gerhard Viljoen" w:date="2019-11-06T00:01:00Z">
              <w:pPr>
                <w:pStyle w:val="TOC3"/>
                <w:tabs>
                  <w:tab w:val="right" w:leader="dot" w:pos="10456"/>
                </w:tabs>
              </w:pPr>
            </w:pPrChange>
          </w:pPr>
          <w:r>
            <w:fldChar w:fldCharType="begin"/>
          </w:r>
          <w:r>
            <w:instrText xml:space="preserve"> HYPERLINK \l "_Toc23712479" </w:instrText>
          </w:r>
          <w:r>
            <w:fldChar w:fldCharType="separate"/>
          </w:r>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r>
            <w:fldChar w:fldCharType="end"/>
          </w:r>
        </w:p>
        <w:p w14:paraId="01080826" w14:textId="7918AECB" w:rsidR="0080705D" w:rsidRDefault="00D372B8" w:rsidP="003A3173">
          <w:pPr>
            <w:pStyle w:val="TOC3"/>
            <w:rPr>
              <w:rFonts w:asciiTheme="minorHAnsi" w:eastAsiaTheme="minorEastAsia" w:hAnsiTheme="minorHAnsi" w:cstheme="minorBidi"/>
              <w:bCs/>
              <w:sz w:val="22"/>
              <w:szCs w:val="22"/>
              <w:lang w:eastAsia="en-ZA"/>
            </w:rPr>
            <w:pPrChange w:id="78" w:author="Gerhard Viljoen" w:date="2019-11-06T00:01:00Z">
              <w:pPr>
                <w:pStyle w:val="TOC3"/>
                <w:tabs>
                  <w:tab w:val="right" w:leader="dot" w:pos="10456"/>
                </w:tabs>
              </w:pPr>
            </w:pPrChange>
          </w:pPr>
          <w:r>
            <w:fldChar w:fldCharType="begin"/>
          </w:r>
          <w:r>
            <w:instrText xml:space="preserve"> HYPERLINK \l "_Toc23712480" </w:instrText>
          </w:r>
          <w:r>
            <w:fldChar w:fldCharType="separate"/>
          </w:r>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r>
            <w:fldChar w:fldCharType="end"/>
          </w:r>
        </w:p>
        <w:p w14:paraId="2C2D40EB" w14:textId="095108CE" w:rsidR="0080705D" w:rsidRDefault="00D372B8" w:rsidP="003A3173">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D372B8" w:rsidP="003A3173">
          <w:pPr>
            <w:pStyle w:val="TOC3"/>
            <w:rPr>
              <w:rFonts w:asciiTheme="minorHAnsi" w:eastAsiaTheme="minorEastAsia" w:hAnsiTheme="minorHAnsi" w:cstheme="minorBidi"/>
              <w:bCs/>
              <w:sz w:val="22"/>
              <w:szCs w:val="22"/>
              <w:lang w:eastAsia="en-ZA"/>
            </w:rPr>
            <w:pPrChange w:id="79" w:author="Gerhard Viljoen" w:date="2019-11-06T00:01:00Z">
              <w:pPr>
                <w:pStyle w:val="TOC3"/>
                <w:tabs>
                  <w:tab w:val="right" w:leader="dot" w:pos="10456"/>
                </w:tabs>
              </w:pPr>
            </w:pPrChange>
          </w:pPr>
          <w:r>
            <w:fldChar w:fldCharType="begin"/>
          </w:r>
          <w:r>
            <w:instrText xml:space="preserve"> HYPERLINK \l "_Toc23712482" </w:instrText>
          </w:r>
          <w:r>
            <w:fldChar w:fldCharType="separate"/>
          </w:r>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r>
            <w:fldChar w:fldCharType="end"/>
          </w:r>
        </w:p>
        <w:p w14:paraId="74CA2DF2" w14:textId="46AD4BC1" w:rsidR="0080705D" w:rsidRDefault="00D372B8" w:rsidP="003A3173">
          <w:pPr>
            <w:pStyle w:val="TOC3"/>
            <w:rPr>
              <w:rFonts w:asciiTheme="minorHAnsi" w:eastAsiaTheme="minorEastAsia" w:hAnsiTheme="minorHAnsi" w:cstheme="minorBidi"/>
              <w:bCs/>
              <w:sz w:val="22"/>
              <w:szCs w:val="22"/>
              <w:lang w:eastAsia="en-ZA"/>
            </w:rPr>
            <w:pPrChange w:id="80" w:author="Gerhard Viljoen" w:date="2019-11-06T00:01:00Z">
              <w:pPr>
                <w:pStyle w:val="TOC3"/>
                <w:tabs>
                  <w:tab w:val="right" w:leader="dot" w:pos="10456"/>
                </w:tabs>
              </w:pPr>
            </w:pPrChange>
          </w:pPr>
          <w:r>
            <w:fldChar w:fldCharType="begin"/>
          </w:r>
          <w:r>
            <w:instrText xml:space="preserve"> HYPERLINK \l "_Toc23712483" </w:instrText>
          </w:r>
          <w:r>
            <w:fldChar w:fldCharType="separate"/>
          </w:r>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r>
            <w:fldChar w:fldCharType="end"/>
          </w:r>
        </w:p>
        <w:p w14:paraId="0B5188AA" w14:textId="0E41CAE1" w:rsidR="0080705D" w:rsidRDefault="00D372B8" w:rsidP="003A3173">
          <w:pPr>
            <w:pStyle w:val="TOC3"/>
            <w:rPr>
              <w:rFonts w:asciiTheme="minorHAnsi" w:eastAsiaTheme="minorEastAsia" w:hAnsiTheme="minorHAnsi" w:cstheme="minorBidi"/>
              <w:bCs/>
              <w:sz w:val="22"/>
              <w:szCs w:val="22"/>
              <w:lang w:eastAsia="en-ZA"/>
            </w:rPr>
            <w:pPrChange w:id="81" w:author="Gerhard Viljoen" w:date="2019-11-06T00:01:00Z">
              <w:pPr>
                <w:pStyle w:val="TOC3"/>
                <w:tabs>
                  <w:tab w:val="right" w:leader="dot" w:pos="10456"/>
                </w:tabs>
              </w:pPr>
            </w:pPrChange>
          </w:pPr>
          <w:r>
            <w:fldChar w:fldCharType="begin"/>
          </w:r>
          <w:r>
            <w:instrText xml:space="preserve"> HYPERLINK \l "_Toc23712484" </w:instrText>
          </w:r>
          <w:r>
            <w:fldChar w:fldCharType="separate"/>
          </w:r>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r>
            <w:fldChar w:fldCharType="end"/>
          </w:r>
        </w:p>
        <w:p w14:paraId="51F49D06" w14:textId="59022FA0" w:rsidR="0080705D" w:rsidRDefault="00D372B8" w:rsidP="003A3173">
          <w:pPr>
            <w:pStyle w:val="TOC3"/>
            <w:rPr>
              <w:rFonts w:asciiTheme="minorHAnsi" w:eastAsiaTheme="minorEastAsia" w:hAnsiTheme="minorHAnsi" w:cstheme="minorBidi"/>
              <w:bCs/>
              <w:sz w:val="22"/>
              <w:szCs w:val="22"/>
              <w:lang w:eastAsia="en-ZA"/>
            </w:rPr>
            <w:pPrChange w:id="82" w:author="Gerhard Viljoen" w:date="2019-11-06T00:01:00Z">
              <w:pPr>
                <w:pStyle w:val="TOC3"/>
                <w:tabs>
                  <w:tab w:val="right" w:leader="dot" w:pos="10456"/>
                </w:tabs>
              </w:pPr>
            </w:pPrChange>
          </w:pPr>
          <w:r>
            <w:fldChar w:fldCharType="begin"/>
          </w:r>
          <w:r>
            <w:instrText xml:space="preserve"> HYPERLINK \l "_Toc23712485" </w:instrText>
          </w:r>
          <w:r>
            <w:fldChar w:fldCharType="separate"/>
          </w:r>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r>
            <w:fldChar w:fldCharType="end"/>
          </w:r>
        </w:p>
        <w:p w14:paraId="3038E305" w14:textId="02D0AAF4" w:rsidR="0080705D" w:rsidRDefault="00D372B8" w:rsidP="003A3173">
          <w:pPr>
            <w:pStyle w:val="TOC3"/>
            <w:rPr>
              <w:rFonts w:asciiTheme="minorHAnsi" w:eastAsiaTheme="minorEastAsia" w:hAnsiTheme="minorHAnsi" w:cstheme="minorBidi"/>
              <w:bCs/>
              <w:sz w:val="22"/>
              <w:szCs w:val="22"/>
              <w:lang w:eastAsia="en-ZA"/>
            </w:rPr>
            <w:pPrChange w:id="83" w:author="Gerhard Viljoen" w:date="2019-11-06T00:01:00Z">
              <w:pPr>
                <w:pStyle w:val="TOC3"/>
                <w:tabs>
                  <w:tab w:val="right" w:leader="dot" w:pos="10456"/>
                </w:tabs>
              </w:pPr>
            </w:pPrChange>
          </w:pPr>
          <w:r>
            <w:fldChar w:fldCharType="begin"/>
          </w:r>
          <w:r>
            <w:instrText xml:space="preserve"> HYPERLINK \l "_Toc23712486" </w:instrText>
          </w:r>
          <w:r>
            <w:fldChar w:fldCharType="separate"/>
          </w:r>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r>
            <w:fldChar w:fldCharType="end"/>
          </w:r>
        </w:p>
        <w:p w14:paraId="116A099E" w14:textId="674968D8" w:rsidR="0080705D" w:rsidRDefault="00D372B8" w:rsidP="003A3173">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D372B8" w:rsidP="003A3173">
          <w:pPr>
            <w:pStyle w:val="TOC2"/>
            <w:rPr>
              <w:rFonts w:asciiTheme="minorHAnsi" w:eastAsiaTheme="minorEastAsia" w:hAnsiTheme="minorHAnsi" w:cstheme="minorBidi"/>
              <w:bCs/>
              <w:sz w:val="22"/>
              <w:szCs w:val="22"/>
              <w:lang w:eastAsia="en-ZA"/>
            </w:rPr>
            <w:pPrChange w:id="84" w:author="Gerhard Viljoen" w:date="2019-11-06T00:01:00Z">
              <w:pPr>
                <w:pStyle w:val="TOC2"/>
              </w:pPr>
            </w:pPrChange>
          </w:pPr>
          <w:r>
            <w:fldChar w:fldCharType="begin"/>
          </w:r>
          <w:r>
            <w:instrText xml:space="preserve"> HYPERLINK \l "_Toc23712488" </w:instrText>
          </w:r>
          <w:r>
            <w:fldChar w:fldCharType="separate"/>
          </w:r>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r>
            <w:fldChar w:fldCharType="end"/>
          </w:r>
        </w:p>
        <w:p w14:paraId="07E4C710" w14:textId="3C82BD4F" w:rsidR="0080705D" w:rsidRDefault="00D372B8" w:rsidP="003A3173">
          <w:pPr>
            <w:pStyle w:val="TOC3"/>
            <w:rPr>
              <w:rFonts w:asciiTheme="minorHAnsi" w:eastAsiaTheme="minorEastAsia" w:hAnsiTheme="minorHAnsi" w:cstheme="minorBidi"/>
              <w:bCs/>
              <w:sz w:val="22"/>
              <w:szCs w:val="22"/>
              <w:lang w:eastAsia="en-ZA"/>
            </w:rPr>
            <w:pPrChange w:id="85" w:author="Gerhard Viljoen" w:date="2019-11-06T00:01:00Z">
              <w:pPr>
                <w:pStyle w:val="TOC3"/>
                <w:tabs>
                  <w:tab w:val="right" w:leader="dot" w:pos="10456"/>
                </w:tabs>
              </w:pPr>
            </w:pPrChange>
          </w:pPr>
          <w:r>
            <w:fldChar w:fldCharType="begin"/>
          </w:r>
          <w:r>
            <w:instrText xml:space="preserve"> HYPERLINK \l "_Toc23712489" </w:instrText>
          </w:r>
          <w:r>
            <w:fldChar w:fldCharType="separate"/>
          </w:r>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r>
            <w:fldChar w:fldCharType="end"/>
          </w:r>
        </w:p>
        <w:p w14:paraId="6EB55BD2" w14:textId="2996A73A" w:rsidR="0080705D" w:rsidRDefault="00D372B8" w:rsidP="003A3173">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D372B8" w:rsidP="003A3173">
          <w:pPr>
            <w:pStyle w:val="TOC3"/>
            <w:rPr>
              <w:rFonts w:asciiTheme="minorHAnsi" w:eastAsiaTheme="minorEastAsia" w:hAnsiTheme="minorHAnsi" w:cstheme="minorBidi"/>
              <w:bCs/>
              <w:sz w:val="22"/>
              <w:szCs w:val="22"/>
              <w:lang w:eastAsia="en-ZA"/>
            </w:rPr>
            <w:pPrChange w:id="86" w:author="Gerhard Viljoen" w:date="2019-11-06T00:01:00Z">
              <w:pPr>
                <w:pStyle w:val="TOC3"/>
                <w:tabs>
                  <w:tab w:val="right" w:leader="dot" w:pos="10456"/>
                </w:tabs>
              </w:pPr>
            </w:pPrChange>
          </w:pPr>
          <w:r>
            <w:fldChar w:fldCharType="begin"/>
          </w:r>
          <w:r>
            <w:instrText xml:space="preserve"> HYPERLINK \l "_Toc23712491" </w:instrText>
          </w:r>
          <w:r>
            <w:fldChar w:fldCharType="separate"/>
          </w:r>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r>
            <w:fldChar w:fldCharType="end"/>
          </w:r>
        </w:p>
        <w:p w14:paraId="456C2F68" w14:textId="253AF325" w:rsidR="0080705D" w:rsidRDefault="00D372B8" w:rsidP="003A3173">
          <w:pPr>
            <w:pStyle w:val="TOC3"/>
            <w:rPr>
              <w:rFonts w:asciiTheme="minorHAnsi" w:eastAsiaTheme="minorEastAsia" w:hAnsiTheme="minorHAnsi" w:cstheme="minorBidi"/>
              <w:bCs/>
              <w:sz w:val="22"/>
              <w:szCs w:val="22"/>
              <w:lang w:eastAsia="en-ZA"/>
            </w:rPr>
            <w:pPrChange w:id="87" w:author="Gerhard Viljoen" w:date="2019-11-06T00:01:00Z">
              <w:pPr>
                <w:pStyle w:val="TOC3"/>
                <w:tabs>
                  <w:tab w:val="right" w:leader="dot" w:pos="10456"/>
                </w:tabs>
              </w:pPr>
            </w:pPrChange>
          </w:pPr>
          <w:r>
            <w:fldChar w:fldCharType="begin"/>
          </w:r>
          <w:r>
            <w:instrText xml:space="preserve"> HYPERLINK \l "_Toc23712492" </w:instrText>
          </w:r>
          <w:r>
            <w:fldChar w:fldCharType="separate"/>
          </w:r>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r>
            <w:fldChar w:fldCharType="end"/>
          </w:r>
        </w:p>
        <w:p w14:paraId="62637A00" w14:textId="34F64B8F" w:rsidR="0080705D" w:rsidRDefault="00D372B8" w:rsidP="003A3173">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D372B8" w:rsidP="003A3173">
          <w:pPr>
            <w:pStyle w:val="TOC3"/>
            <w:rPr>
              <w:rFonts w:asciiTheme="minorHAnsi" w:eastAsiaTheme="minorEastAsia" w:hAnsiTheme="minorHAnsi" w:cstheme="minorBidi"/>
              <w:bCs/>
              <w:sz w:val="22"/>
              <w:szCs w:val="22"/>
              <w:lang w:eastAsia="en-ZA"/>
            </w:rPr>
            <w:pPrChange w:id="88" w:author="Gerhard Viljoen" w:date="2019-11-06T00:01:00Z">
              <w:pPr>
                <w:pStyle w:val="TOC3"/>
                <w:tabs>
                  <w:tab w:val="right" w:leader="dot" w:pos="10456"/>
                </w:tabs>
              </w:pPr>
            </w:pPrChange>
          </w:pPr>
          <w:r>
            <w:fldChar w:fldCharType="begin"/>
          </w:r>
          <w:r>
            <w:instrText xml:space="preserve"> HYPERLINK \l "_Toc23712494" </w:instrText>
          </w:r>
          <w:r>
            <w:fldChar w:fldCharType="separate"/>
          </w:r>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r>
            <w:fldChar w:fldCharType="end"/>
          </w:r>
        </w:p>
        <w:p w14:paraId="1364ED4A" w14:textId="361DC929" w:rsidR="0080705D" w:rsidRDefault="00D372B8" w:rsidP="003A3173">
          <w:pPr>
            <w:pStyle w:val="TOC3"/>
            <w:rPr>
              <w:rFonts w:asciiTheme="minorHAnsi" w:eastAsiaTheme="minorEastAsia" w:hAnsiTheme="minorHAnsi" w:cstheme="minorBidi"/>
              <w:bCs/>
              <w:sz w:val="22"/>
              <w:szCs w:val="22"/>
              <w:lang w:eastAsia="en-ZA"/>
            </w:rPr>
            <w:pPrChange w:id="89" w:author="Gerhard Viljoen" w:date="2019-11-06T00:01:00Z">
              <w:pPr>
                <w:pStyle w:val="TOC3"/>
                <w:tabs>
                  <w:tab w:val="right" w:leader="dot" w:pos="10456"/>
                </w:tabs>
              </w:pPr>
            </w:pPrChange>
          </w:pPr>
          <w:r>
            <w:fldChar w:fldCharType="begin"/>
          </w:r>
          <w:r>
            <w:instrText xml:space="preserve"> HYPERLINK \l "_Toc237</w:instrText>
          </w:r>
          <w:r>
            <w:instrText xml:space="preserve">12495" </w:instrText>
          </w:r>
          <w:r>
            <w:fldChar w:fldCharType="separate"/>
          </w:r>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r>
            <w:fldChar w:fldCharType="end"/>
          </w:r>
        </w:p>
        <w:p w14:paraId="21EFF964" w14:textId="3396BFF6" w:rsidR="0080705D" w:rsidRDefault="00D372B8" w:rsidP="003A3173">
          <w:pPr>
            <w:pStyle w:val="TOC3"/>
            <w:rPr>
              <w:rFonts w:asciiTheme="minorHAnsi" w:eastAsiaTheme="minorEastAsia" w:hAnsiTheme="minorHAnsi" w:cstheme="minorBidi"/>
              <w:bCs/>
              <w:sz w:val="22"/>
              <w:szCs w:val="22"/>
              <w:lang w:eastAsia="en-ZA"/>
            </w:rPr>
            <w:pPrChange w:id="90" w:author="Gerhard Viljoen" w:date="2019-11-06T00:01:00Z">
              <w:pPr>
                <w:pStyle w:val="TOC3"/>
                <w:tabs>
                  <w:tab w:val="right" w:leader="dot" w:pos="10456"/>
                </w:tabs>
              </w:pPr>
            </w:pPrChange>
          </w:pPr>
          <w:r>
            <w:fldChar w:fldCharType="begin"/>
          </w:r>
          <w:r>
            <w:instrText xml:space="preserve"> HYPERLINK \l "_Toc23712496" </w:instrText>
          </w:r>
          <w:r>
            <w:fldChar w:fldCharType="separate"/>
          </w:r>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r>
            <w:fldChar w:fldCharType="end"/>
          </w:r>
        </w:p>
        <w:p w14:paraId="0E3F2C13" w14:textId="2B5C8D0A" w:rsidR="0080705D" w:rsidRDefault="00D372B8" w:rsidP="003A3173">
          <w:pPr>
            <w:pStyle w:val="TOC3"/>
            <w:rPr>
              <w:rFonts w:asciiTheme="minorHAnsi" w:eastAsiaTheme="minorEastAsia" w:hAnsiTheme="minorHAnsi" w:cstheme="minorBidi"/>
              <w:bCs/>
              <w:sz w:val="22"/>
              <w:szCs w:val="22"/>
              <w:lang w:eastAsia="en-ZA"/>
            </w:rPr>
            <w:pPrChange w:id="91" w:author="Gerhard Viljoen" w:date="2019-11-06T00:01:00Z">
              <w:pPr>
                <w:pStyle w:val="TOC3"/>
                <w:tabs>
                  <w:tab w:val="right" w:leader="dot" w:pos="10456"/>
                </w:tabs>
              </w:pPr>
            </w:pPrChange>
          </w:pPr>
          <w:r>
            <w:fldChar w:fldCharType="begin"/>
          </w:r>
          <w:r>
            <w:instrText xml:space="preserve"> HYPERLINK \l "_Toc23712497" </w:instrText>
          </w:r>
          <w:r>
            <w:fldChar w:fldCharType="separate"/>
          </w:r>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r>
            <w:fldChar w:fldCharType="end"/>
          </w:r>
        </w:p>
        <w:p w14:paraId="288A97F7" w14:textId="20104302" w:rsidR="0080705D" w:rsidRDefault="00D372B8" w:rsidP="003A3173">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D372B8" w:rsidP="003A3173">
          <w:pPr>
            <w:pStyle w:val="TOC2"/>
            <w:rPr>
              <w:rFonts w:asciiTheme="minorHAnsi" w:eastAsiaTheme="minorEastAsia" w:hAnsiTheme="minorHAnsi" w:cstheme="minorBidi"/>
              <w:bCs/>
              <w:sz w:val="22"/>
              <w:szCs w:val="22"/>
              <w:lang w:eastAsia="en-ZA"/>
            </w:rPr>
            <w:pPrChange w:id="92" w:author="Gerhard Viljoen" w:date="2019-11-06T00:01:00Z">
              <w:pPr>
                <w:pStyle w:val="TOC2"/>
              </w:pPr>
            </w:pPrChange>
          </w:pPr>
          <w:r>
            <w:fldChar w:fldCharType="begin"/>
          </w:r>
          <w:r>
            <w:instrText xml:space="preserve"> HYPERLINK \l "_Toc23712499" </w:instrText>
          </w:r>
          <w:r>
            <w:fldChar w:fldCharType="separate"/>
          </w:r>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r>
            <w:fldChar w:fldCharType="end"/>
          </w:r>
        </w:p>
        <w:p w14:paraId="2FDE474B" w14:textId="70BFE30F" w:rsidR="0080705D" w:rsidRDefault="00D372B8" w:rsidP="003A3173">
          <w:pPr>
            <w:pStyle w:val="TOC3"/>
            <w:rPr>
              <w:rFonts w:asciiTheme="minorHAnsi" w:eastAsiaTheme="minorEastAsia" w:hAnsiTheme="minorHAnsi" w:cstheme="minorBidi"/>
              <w:bCs/>
              <w:sz w:val="22"/>
              <w:szCs w:val="22"/>
              <w:lang w:eastAsia="en-ZA"/>
            </w:rPr>
            <w:pPrChange w:id="93" w:author="Gerhard Viljoen" w:date="2019-11-06T00:01:00Z">
              <w:pPr>
                <w:pStyle w:val="TOC3"/>
                <w:tabs>
                  <w:tab w:val="right" w:leader="dot" w:pos="10456"/>
                </w:tabs>
              </w:pPr>
            </w:pPrChange>
          </w:pPr>
          <w:r>
            <w:fldChar w:fldCharType="begin"/>
          </w:r>
          <w:r>
            <w:instrText xml:space="preserve"> HYPERLINK \l "_Toc23712500" </w:instrText>
          </w:r>
          <w:r>
            <w:fldChar w:fldCharType="separate"/>
          </w:r>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r>
            <w:fldChar w:fldCharType="end"/>
          </w:r>
        </w:p>
        <w:p w14:paraId="7D61D7AB" w14:textId="41B4518E" w:rsidR="0080705D" w:rsidRDefault="00D372B8" w:rsidP="003A3173">
          <w:pPr>
            <w:pStyle w:val="TOC3"/>
            <w:rPr>
              <w:rFonts w:asciiTheme="minorHAnsi" w:eastAsiaTheme="minorEastAsia" w:hAnsiTheme="minorHAnsi" w:cstheme="minorBidi"/>
              <w:bCs/>
              <w:sz w:val="22"/>
              <w:szCs w:val="22"/>
              <w:lang w:eastAsia="en-ZA"/>
            </w:rPr>
            <w:pPrChange w:id="94" w:author="Gerhard Viljoen" w:date="2019-11-06T00:01:00Z">
              <w:pPr>
                <w:pStyle w:val="TOC3"/>
                <w:tabs>
                  <w:tab w:val="right" w:leader="dot" w:pos="10456"/>
                </w:tabs>
              </w:pPr>
            </w:pPrChange>
          </w:pPr>
          <w:r>
            <w:fldChar w:fldCharType="begin"/>
          </w:r>
          <w:r>
            <w:instrText xml:space="preserve"> HYPERLINK \l "_Toc23712501" </w:instrText>
          </w:r>
          <w:r>
            <w:fldChar w:fldCharType="separate"/>
          </w:r>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r>
            <w:fldChar w:fldCharType="end"/>
          </w:r>
        </w:p>
        <w:p w14:paraId="2D9BA9A4" w14:textId="2CDDDC5E" w:rsidR="0080705D" w:rsidRDefault="00D372B8" w:rsidP="003A3173">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D372B8" w:rsidP="003A3173">
          <w:pPr>
            <w:pStyle w:val="TOC3"/>
            <w:rPr>
              <w:rFonts w:asciiTheme="minorHAnsi" w:eastAsiaTheme="minorEastAsia" w:hAnsiTheme="minorHAnsi" w:cstheme="minorBidi"/>
              <w:bCs/>
              <w:sz w:val="22"/>
              <w:szCs w:val="22"/>
              <w:lang w:eastAsia="en-ZA"/>
            </w:rPr>
            <w:pPrChange w:id="95" w:author="Gerhard Viljoen" w:date="2019-11-06T00:01:00Z">
              <w:pPr>
                <w:pStyle w:val="TOC3"/>
                <w:tabs>
                  <w:tab w:val="right" w:leader="dot" w:pos="10456"/>
                </w:tabs>
              </w:pPr>
            </w:pPrChange>
          </w:pPr>
          <w:r>
            <w:fldChar w:fldCharType="begin"/>
          </w:r>
          <w:r>
            <w:instrText xml:space="preserve"> HYPERLINK \l "_Toc23712503" </w:instrText>
          </w:r>
          <w:r>
            <w:fldChar w:fldCharType="separate"/>
          </w:r>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r>
            <w:fldChar w:fldCharType="end"/>
          </w:r>
        </w:p>
        <w:p w14:paraId="576D29B7" w14:textId="6DCEB042" w:rsidR="0080705D" w:rsidRDefault="00D372B8" w:rsidP="003A3173">
          <w:pPr>
            <w:pStyle w:val="TOC3"/>
            <w:rPr>
              <w:rFonts w:asciiTheme="minorHAnsi" w:eastAsiaTheme="minorEastAsia" w:hAnsiTheme="minorHAnsi" w:cstheme="minorBidi"/>
              <w:bCs/>
              <w:sz w:val="22"/>
              <w:szCs w:val="22"/>
              <w:lang w:eastAsia="en-ZA"/>
            </w:rPr>
            <w:pPrChange w:id="96" w:author="Gerhard Viljoen" w:date="2019-11-06T00:01:00Z">
              <w:pPr>
                <w:pStyle w:val="TOC3"/>
                <w:tabs>
                  <w:tab w:val="right" w:leader="dot" w:pos="10456"/>
                </w:tabs>
              </w:pPr>
            </w:pPrChange>
          </w:pPr>
          <w:r>
            <w:fldChar w:fldCharType="begin"/>
          </w:r>
          <w:r>
            <w:instrText xml:space="preserve"> HYPERLINK \l "_Toc23712504" </w:instrText>
          </w:r>
          <w:r>
            <w:fldChar w:fldCharType="separate"/>
          </w:r>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r>
            <w:fldChar w:fldCharType="end"/>
          </w:r>
        </w:p>
        <w:p w14:paraId="11E63643" w14:textId="74BA39CE" w:rsidR="0080705D" w:rsidRDefault="00D372B8" w:rsidP="003A3173">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F63A4C2" w:rsidR="00880613" w:rsidRPr="00F34E6E" w:rsidRDefault="00880613" w:rsidP="003A3173">
          <w:pPr>
            <w:pPrChange w:id="97" w:author="Gerhard Viljoen" w:date="2019-11-06T00:01:00Z">
              <w:pPr/>
            </w:pPrChange>
          </w:pPr>
          <w:r w:rsidRPr="00F34E6E">
            <w:fldChar w:fldCharType="end"/>
          </w:r>
        </w:p>
      </w:sdtContent>
    </w:sdt>
    <w:p w14:paraId="12239EF4" w14:textId="77777777" w:rsidR="00880613" w:rsidRPr="00F34E6E" w:rsidRDefault="00880613" w:rsidP="003A3173">
      <w:pPr>
        <w:pPrChange w:id="98" w:author="Gerhard Viljoen" w:date="2019-11-06T00:01:00Z">
          <w:pPr/>
        </w:pPrChange>
      </w:pPr>
    </w:p>
    <w:p w14:paraId="7B95ABB0" w14:textId="77777777" w:rsidR="00880613" w:rsidRPr="00F34E6E" w:rsidRDefault="00880613" w:rsidP="003A317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Change w:id="99" w:author="Gerhard Viljoen" w:date="2019-11-06T00:01:00Z">
          <w:pPr/>
        </w:pPrChange>
      </w:pPr>
    </w:p>
    <w:p w14:paraId="37E86FDB" w14:textId="77777777" w:rsidR="00880613" w:rsidRPr="00F34E6E" w:rsidRDefault="00880613" w:rsidP="00BF3A1D">
      <w:pPr>
        <w:pStyle w:val="Heading1"/>
      </w:pPr>
      <w:bookmarkStart w:id="100" w:name="_Toc201479934"/>
      <w:bookmarkStart w:id="101" w:name="_Toc209836616"/>
      <w:bookmarkStart w:id="102" w:name="_Toc209836842"/>
      <w:bookmarkStart w:id="103" w:name="_Toc209873179"/>
      <w:bookmarkStart w:id="104" w:name="_Ref535529902"/>
      <w:bookmarkStart w:id="105" w:name="_Ref535529908"/>
      <w:bookmarkStart w:id="106" w:name="_Ref18601105"/>
      <w:bookmarkStart w:id="107" w:name="_Ref19629704"/>
      <w:bookmarkStart w:id="108" w:name="_Toc23712445"/>
      <w:r w:rsidRPr="00F34E6E">
        <w:lastRenderedPageBreak/>
        <w:t>Introduction</w:t>
      </w:r>
      <w:bookmarkEnd w:id="100"/>
      <w:bookmarkEnd w:id="101"/>
      <w:bookmarkEnd w:id="102"/>
      <w:bookmarkEnd w:id="103"/>
      <w:bookmarkEnd w:id="104"/>
      <w:bookmarkEnd w:id="105"/>
      <w:bookmarkEnd w:id="106"/>
      <w:bookmarkEnd w:id="107"/>
      <w:bookmarkEnd w:id="108"/>
    </w:p>
    <w:p w14:paraId="6B17F434" w14:textId="77777777" w:rsidR="00880613" w:rsidRPr="00F34E6E" w:rsidRDefault="00880613" w:rsidP="003A3173"/>
    <w:p w14:paraId="11007251" w14:textId="77777777" w:rsidR="00880613" w:rsidRPr="00F34E6E" w:rsidRDefault="00880613" w:rsidP="003A3173">
      <w:pPr>
        <w:pStyle w:val="Heading2"/>
        <w:pPrChange w:id="109" w:author="Gerhard Viljoen" w:date="2019-11-06T00:01:00Z">
          <w:pPr>
            <w:keepNext/>
            <w:numPr>
              <w:ilvl w:val="1"/>
              <w:numId w:val="3"/>
            </w:numPr>
            <w:spacing w:before="360" w:after="120"/>
            <w:outlineLvl w:val="1"/>
          </w:pPr>
        </w:pPrChange>
      </w:pPr>
      <w:bookmarkStart w:id="110" w:name="_Toc23712446"/>
      <w:r w:rsidRPr="00F34E6E">
        <w:t>Background</w:t>
      </w:r>
      <w:bookmarkEnd w:id="110"/>
    </w:p>
    <w:p w14:paraId="592E57FA" w14:textId="77777777" w:rsidR="00880613" w:rsidRPr="00F34E6E" w:rsidRDefault="00880613" w:rsidP="003A3173">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77777777" w:rsidR="00880613" w:rsidRPr="00F34E6E" w:rsidRDefault="00880613" w:rsidP="003A3173">
      <w:pPr>
        <w:pStyle w:val="Heading2"/>
        <w:pPrChange w:id="111" w:author="Gerhard Viljoen" w:date="2019-11-06T00:01:00Z">
          <w:pPr>
            <w:keepNext/>
            <w:numPr>
              <w:ilvl w:val="1"/>
              <w:numId w:val="3"/>
            </w:numPr>
            <w:spacing w:before="360" w:after="120"/>
            <w:outlineLvl w:val="1"/>
          </w:pPr>
        </w:pPrChange>
      </w:pPr>
      <w:bookmarkStart w:id="112" w:name="_Toc23712447"/>
      <w:r w:rsidRPr="00F34E6E">
        <w:t>Aims</w:t>
      </w:r>
      <w:bookmarkEnd w:id="112"/>
    </w:p>
    <w:p w14:paraId="1D207392" w14:textId="77777777" w:rsidR="00880613" w:rsidRPr="00F34E6E" w:rsidRDefault="00880613" w:rsidP="003A3173">
      <w:pPr>
        <w:rPr>
          <w:bCs/>
        </w:rPr>
      </w:pPr>
      <w:r w:rsidRPr="00F34E6E">
        <w:t>This Masters project centres around two main aims:</w:t>
      </w:r>
    </w:p>
    <w:p w14:paraId="00FE7691" w14:textId="77777777" w:rsidR="00880613" w:rsidRPr="00F34E6E" w:rsidRDefault="00880613" w:rsidP="003A3173">
      <w:pPr>
        <w:pPrChange w:id="113" w:author="Gerhard Viljoen" w:date="2019-11-06T00:01:00Z">
          <w:pPr/>
        </w:pPrChange>
      </w:pPr>
      <w:r w:rsidRPr="00F34E6E">
        <w:t>Aim 1: Particle Identification</w:t>
      </w:r>
    </w:p>
    <w:p w14:paraId="3D1759F0" w14:textId="77777777" w:rsidR="00880613" w:rsidRPr="00F34E6E" w:rsidRDefault="00880613" w:rsidP="003A3173">
      <w:pPr>
        <w:rPr>
          <w:bCs/>
        </w:rPr>
        <w:pPrChange w:id="114" w:author="Gerhard Viljoen" w:date="2019-11-06T00:01:00Z">
          <w:pPr/>
        </w:pPrChange>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3A3173">
      <w:pPr>
        <w:pPrChange w:id="115" w:author="Gerhard Viljoen" w:date="2019-11-06T00:01:00Z">
          <w:pPr/>
        </w:pPrChange>
      </w:pPr>
      <w:r w:rsidRPr="00F34E6E">
        <w:t>Aim2: High Energy Physics Event Simulations</w:t>
      </w:r>
    </w:p>
    <w:p w14:paraId="570D49D7" w14:textId="77777777" w:rsidR="00880613" w:rsidRPr="00F34E6E" w:rsidRDefault="00880613" w:rsidP="003A3173">
      <w:pPr>
        <w:rPr>
          <w:bCs/>
        </w:rPr>
        <w:pPrChange w:id="116" w:author="Gerhard Viljoen" w:date="2019-11-06T00:01:00Z">
          <w:pPr/>
        </w:pPrChange>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7777777" w:rsidR="00880613" w:rsidRPr="00F34E6E" w:rsidRDefault="00880613" w:rsidP="003A3173">
      <w:pPr>
        <w:pStyle w:val="Heading2"/>
        <w:pPrChange w:id="117" w:author="Gerhard Viljoen" w:date="2019-11-06T00:01:00Z">
          <w:pPr>
            <w:keepNext/>
            <w:numPr>
              <w:ilvl w:val="1"/>
              <w:numId w:val="3"/>
            </w:numPr>
            <w:spacing w:before="360" w:after="120"/>
            <w:outlineLvl w:val="1"/>
          </w:pPr>
        </w:pPrChange>
      </w:pPr>
      <w:bookmarkStart w:id="118" w:name="_Toc23712448"/>
      <w:r w:rsidRPr="00F34E6E">
        <w:t>Summary of Work Done &amp; Major Findings</w:t>
      </w:r>
      <w:bookmarkEnd w:id="118"/>
    </w:p>
    <w:p w14:paraId="4C0D40B4" w14:textId="77777777" w:rsidR="00880613" w:rsidRPr="00F34E6E" w:rsidRDefault="00880613" w:rsidP="003A3173">
      <w:pPr>
        <w:pPrChange w:id="119" w:author="Gerhard Viljoen" w:date="2019-11-06T00:01:00Z">
          <w:pPr>
            <w:keepNext/>
            <w:numPr>
              <w:ilvl w:val="2"/>
            </w:numPr>
            <w:spacing w:before="360" w:after="120"/>
            <w:outlineLvl w:val="2"/>
          </w:pPr>
        </w:pPrChange>
      </w:pPr>
      <w:bookmarkStart w:id="120" w:name="_Toc23712449"/>
      <w:r w:rsidRPr="00F34E6E">
        <w:t>Particle Identification</w:t>
      </w:r>
      <w:bookmarkEnd w:id="120"/>
    </w:p>
    <w:p w14:paraId="33781EEB" w14:textId="77777777" w:rsidR="00880613" w:rsidRPr="00F34E6E" w:rsidRDefault="00880613" w:rsidP="003A3173">
      <w:pPr>
        <w:rPr>
          <w:bCs/>
        </w:rPr>
      </w:pPr>
      <w:r w:rsidRPr="00F34E6E">
        <w:lastRenderedPageBreak/>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A3173">
      <w:pPr>
        <w:rPr>
          <w:bCs/>
        </w:rPr>
        <w:pPrChange w:id="121" w:author="Gerhard Viljoen" w:date="2019-11-06T00:01:00Z">
          <w:pPr/>
        </w:pPrChange>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A3173">
      <w:pPr>
        <w:rPr>
          <w:bCs/>
        </w:rPr>
        <w:pPrChange w:id="122" w:author="Gerhard Viljoen" w:date="2019-11-06T00:01:00Z">
          <w:pPr/>
        </w:pPrChange>
      </w:pPr>
      <w:r w:rsidRPr="00F34E6E">
        <w:t>As a sanity check, two non-deep learning methods, i.e. Gradient Boosting Machines and Random Forests were also tested for their usefulness as particle classifiers in this context.</w:t>
      </w:r>
    </w:p>
    <w:p w14:paraId="46AD9362" w14:textId="1E34C04F" w:rsidR="00880613" w:rsidRPr="00F34E6E" w:rsidRDefault="00880613" w:rsidP="003A3173">
      <w:pPr>
        <w:rPr>
          <w:bCs/>
        </w:rPr>
        <w:pPrChange w:id="123" w:author="Gerhard Viljoen" w:date="2019-11-06T00:01:00Z">
          <w:pPr/>
        </w:pPrChange>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A3173">
      <w:pPr>
        <w:rPr>
          <w:bCs/>
        </w:rPr>
        <w:pPrChange w:id="124" w:author="Gerhard Viljoen" w:date="2019-11-06T00:01:00Z">
          <w:pPr/>
        </w:pPrChange>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3A3173" w:rsidRDefault="00D372B8" w:rsidP="003A3173">
      <w:pPr>
        <w:pStyle w:val="ListParagraph"/>
        <w:numPr>
          <w:ilvl w:val="0"/>
          <w:numId w:val="29"/>
        </w:numPr>
        <w:rPr>
          <w:bCs/>
          <w:rPrChange w:id="125" w:author="Gerhard Viljoen" w:date="2019-11-06T00:01:00Z">
            <w:rPr/>
          </w:rPrChange>
        </w:rPr>
        <w:pPrChange w:id="126" w:author="Gerhard Viljoen" w:date="2019-11-06T00:01:00Z">
          <w:pPr>
            <w:numPr>
              <w:numId w:val="29"/>
            </w:numPr>
            <w:ind w:left="720" w:hanging="360"/>
            <w:contextualSpacing/>
          </w:pPr>
        </w:pPrChange>
      </w:pPr>
      <m:oMath>
        <m:sSub>
          <m:sSubPr>
            <m:ctrlPr>
              <w:rPr>
                <w:lang w:val="en-US"/>
              </w:rPr>
            </m:ctrlPr>
          </m:sSubPr>
          <m:e>
            <m:r>
              <w:rPr>
                <w:lang w:val="en-US"/>
              </w:rPr>
              <m:t>ε</m:t>
            </m:r>
            <m:ctrlPr>
              <w:rPr>
                <w:lang w:val="en-US"/>
                <w:rPrChange w:id="127" w:author="Gerhard Viljoen" w:date="2019-11-06T00:01:00Z">
                  <w:rPr>
                    <w:lang w:val="en-US"/>
                  </w:rPr>
                </w:rPrChange>
              </w:rPr>
            </m:ctrlPr>
          </m:e>
          <m:sub>
            <m:r>
              <w:rPr>
                <w:lang w:val="en-US"/>
                <w:rPrChange w:id="128" w:author="Gerhard Viljoen" w:date="2019-11-06T00:01:00Z">
                  <w:rPr>
                    <w:lang w:val="en-US"/>
                  </w:rPr>
                </w:rPrChange>
              </w:rPr>
              <m:t>π</m:t>
            </m:r>
            <m:ctrlPr>
              <w:rPr>
                <w:lang w:val="en-US"/>
                <w:rPrChange w:id="129" w:author="Gerhard Viljoen" w:date="2019-11-06T00:01:00Z">
                  <w:rPr>
                    <w:lang w:val="en-US"/>
                  </w:rPr>
                </w:rPrChange>
              </w:rPr>
            </m:ctrlPr>
          </m:sub>
        </m:sSub>
        <m:r>
          <m:rPr>
            <m:sty m:val="p"/>
          </m:rPr>
          <w:rPr>
            <w:lang w:val="en-US"/>
            <w:rPrChange w:id="130" w:author="Gerhard Viljoen" w:date="2019-11-06T00:01:00Z">
              <w:rPr>
                <w:lang w:val="en-US"/>
              </w:rPr>
            </w:rPrChange>
          </w:rPr>
          <m:t>=</m:t>
        </m:r>
      </m:oMath>
      <w:r w:rsidR="00880613" w:rsidRPr="003A3173">
        <w:rPr>
          <w:lang w:val="en-US"/>
          <w:rPrChange w:id="131" w:author="Gerhard Viljoen" w:date="2019-11-06T00:01:00Z">
            <w:rPr>
              <w:lang w:val="en-US"/>
            </w:rPr>
          </w:rPrChange>
        </w:rPr>
        <w:t xml:space="preserve"> </w:t>
      </w:r>
      <m:oMath>
        <m:r>
          <m:rPr>
            <m:sty m:val="p"/>
          </m:rPr>
          <w:rPr>
            <w:lang w:val="en-US"/>
            <w:rPrChange w:id="132" w:author="Gerhard Viljoen" w:date="2019-11-06T00:01:00Z">
              <w:rPr>
                <w:lang w:val="en-US"/>
              </w:rPr>
            </w:rPrChange>
          </w:rPr>
          <m:t>1.2%</m:t>
        </m:r>
      </m:oMath>
      <w:r w:rsidR="00880613" w:rsidRPr="003A3173">
        <w:rPr>
          <w:lang w:val="en-US"/>
          <w:rPrChange w:id="133" w:author="Gerhard Viljoen" w:date="2019-11-06T00:01:00Z">
            <w:rPr>
              <w:lang w:val="en-US"/>
            </w:rPr>
          </w:rPrChange>
        </w:rPr>
        <w:t xml:space="preserve"> in the </w:t>
      </w:r>
      <m:oMath>
        <m:r>
          <w:rPr>
            <w:lang w:val="en-US"/>
            <w:rPrChange w:id="134" w:author="Gerhard Viljoen" w:date="2019-11-06T00:01:00Z">
              <w:rPr>
                <w:lang w:val="en-US"/>
              </w:rPr>
            </w:rPrChange>
          </w:rPr>
          <m:t>P</m:t>
        </m:r>
        <m:r>
          <m:rPr>
            <m:sty m:val="p"/>
          </m:rPr>
          <w:rPr>
            <w:lang w:val="en-US"/>
            <w:rPrChange w:id="135" w:author="Gerhard Viljoen" w:date="2019-11-06T00:01:00Z">
              <w:rPr>
                <w:lang w:val="en-US"/>
              </w:rPr>
            </w:rPrChange>
          </w:rPr>
          <m:t xml:space="preserve">≤2 </m:t>
        </m:r>
        <m:r>
          <w:rPr>
            <w:lang w:val="en-US"/>
            <w:rPrChange w:id="136" w:author="Gerhard Viljoen" w:date="2019-11-06T00:01:00Z">
              <w:rPr>
                <w:lang w:val="en-US"/>
              </w:rPr>
            </w:rPrChange>
          </w:rPr>
          <m:t>GeV</m:t>
        </m:r>
      </m:oMath>
      <w:r w:rsidR="00880613" w:rsidRPr="003A3173">
        <w:rPr>
          <w:lang w:val="en-US"/>
          <w:rPrChange w:id="137" w:author="Gerhard Viljoen" w:date="2019-11-06T00:01:00Z">
            <w:rPr>
              <w:lang w:val="en-US"/>
            </w:rPr>
          </w:rPrChange>
        </w:rPr>
        <w:t xml:space="preserve"> range</w:t>
      </w:r>
    </w:p>
    <w:p w14:paraId="4478F11A" w14:textId="77777777" w:rsidR="00880613" w:rsidRPr="003A3173" w:rsidRDefault="00D372B8" w:rsidP="003A3173">
      <w:pPr>
        <w:pStyle w:val="ListParagraph"/>
        <w:numPr>
          <w:ilvl w:val="0"/>
          <w:numId w:val="29"/>
        </w:numPr>
        <w:rPr>
          <w:bCs/>
          <w:rPrChange w:id="138" w:author="Gerhard Viljoen" w:date="2019-11-06T00:01:00Z">
            <w:rPr/>
          </w:rPrChange>
        </w:rPr>
        <w:pPrChange w:id="139" w:author="Gerhard Viljoen" w:date="2019-11-06T00:01:00Z">
          <w:pPr>
            <w:numPr>
              <w:numId w:val="29"/>
            </w:numPr>
            <w:ind w:left="720" w:hanging="360"/>
            <w:contextualSpacing/>
          </w:pPr>
        </w:pPrChange>
      </w:pPr>
      <m:oMath>
        <m:sSub>
          <m:sSubPr>
            <m:ctrlPr>
              <w:rPr>
                <w:lang w:val="en-US"/>
                <w:rPrChange w:id="140" w:author="Gerhard Viljoen" w:date="2019-11-06T00:01:00Z">
                  <w:rPr>
                    <w:lang w:val="en-US"/>
                  </w:rPr>
                </w:rPrChange>
              </w:rPr>
            </m:ctrlPr>
          </m:sSubPr>
          <m:e>
            <m:r>
              <w:rPr>
                <w:lang w:val="en-US"/>
                <w:rPrChange w:id="141" w:author="Gerhard Viljoen" w:date="2019-11-06T00:01:00Z">
                  <w:rPr>
                    <w:lang w:val="en-US"/>
                  </w:rPr>
                </w:rPrChange>
              </w:rPr>
              <m:t>ε</m:t>
            </m:r>
          </m:e>
          <m:sub>
            <m:r>
              <w:rPr>
                <w:lang w:val="en-US"/>
                <w:rPrChange w:id="142" w:author="Gerhard Viljoen" w:date="2019-11-06T00:01:00Z">
                  <w:rPr>
                    <w:lang w:val="en-US"/>
                  </w:rPr>
                </w:rPrChange>
              </w:rPr>
              <m:t>π</m:t>
            </m:r>
          </m:sub>
        </m:sSub>
        <m:r>
          <m:rPr>
            <m:sty m:val="p"/>
          </m:rPr>
          <w:rPr>
            <w:lang w:val="en-US"/>
            <w:rPrChange w:id="143" w:author="Gerhard Viljoen" w:date="2019-11-06T00:01:00Z">
              <w:rPr>
                <w:lang w:val="en-US"/>
              </w:rPr>
            </w:rPrChange>
          </w:rPr>
          <m:t>=</m:t>
        </m:r>
      </m:oMath>
      <w:r w:rsidR="00880613" w:rsidRPr="003A3173">
        <w:rPr>
          <w:lang w:val="en-US"/>
          <w:rPrChange w:id="144" w:author="Gerhard Viljoen" w:date="2019-11-06T00:01:00Z">
            <w:rPr>
              <w:lang w:val="en-US"/>
            </w:rPr>
          </w:rPrChange>
        </w:rPr>
        <w:t xml:space="preserve"> </w:t>
      </w:r>
      <m:oMath>
        <m:r>
          <m:rPr>
            <m:sty m:val="p"/>
          </m:rPr>
          <w:rPr>
            <w:lang w:val="en-US"/>
            <w:rPrChange w:id="145" w:author="Gerhard Viljoen" w:date="2019-11-06T00:01:00Z">
              <w:rPr>
                <w:lang w:val="en-US"/>
              </w:rPr>
            </w:rPrChange>
          </w:rPr>
          <m:t>1.14%</m:t>
        </m:r>
      </m:oMath>
      <w:r w:rsidR="00880613" w:rsidRPr="003A3173">
        <w:rPr>
          <w:lang w:val="en-US"/>
          <w:rPrChange w:id="146" w:author="Gerhard Viljoen" w:date="2019-11-06T00:01:00Z">
            <w:rPr>
              <w:lang w:val="en-US"/>
            </w:rPr>
          </w:rPrChange>
        </w:rPr>
        <w:t xml:space="preserve"> in the </w:t>
      </w:r>
      <m:oMath>
        <m:r>
          <m:rPr>
            <m:sty m:val="p"/>
          </m:rPr>
          <w:rPr>
            <w:lang w:val="en-US"/>
            <w:rPrChange w:id="147" w:author="Gerhard Viljoen" w:date="2019-11-06T00:01:00Z">
              <w:rPr>
                <w:lang w:val="en-US"/>
              </w:rPr>
            </w:rPrChange>
          </w:rPr>
          <m:t xml:space="preserve">2 </m:t>
        </m:r>
        <m:r>
          <w:rPr>
            <w:lang w:val="en-US"/>
            <w:rPrChange w:id="148" w:author="Gerhard Viljoen" w:date="2019-11-06T00:01:00Z">
              <w:rPr>
                <w:lang w:val="en-US"/>
              </w:rPr>
            </w:rPrChange>
          </w:rPr>
          <m:t>GeV</m:t>
        </m:r>
        <m:r>
          <m:rPr>
            <m:sty m:val="p"/>
          </m:rPr>
          <w:rPr>
            <w:lang w:val="en-US"/>
            <w:rPrChange w:id="149" w:author="Gerhard Viljoen" w:date="2019-11-06T00:01:00Z">
              <w:rPr>
                <w:lang w:val="en-US"/>
              </w:rPr>
            </w:rPrChange>
          </w:rPr>
          <m:t>&lt;</m:t>
        </m:r>
        <m:r>
          <w:rPr>
            <w:lang w:val="en-US"/>
            <w:rPrChange w:id="150" w:author="Gerhard Viljoen" w:date="2019-11-06T00:01:00Z">
              <w:rPr>
                <w:lang w:val="en-US"/>
              </w:rPr>
            </w:rPrChange>
          </w:rPr>
          <m:t>P</m:t>
        </m:r>
        <m:r>
          <m:rPr>
            <m:sty m:val="p"/>
          </m:rPr>
          <w:rPr>
            <w:lang w:val="en-US"/>
            <w:rPrChange w:id="151" w:author="Gerhard Viljoen" w:date="2019-11-06T00:01:00Z">
              <w:rPr>
                <w:lang w:val="en-US"/>
              </w:rPr>
            </w:rPrChange>
          </w:rPr>
          <m:t xml:space="preserve">≤3 </m:t>
        </m:r>
        <m:r>
          <w:rPr>
            <w:lang w:val="en-US"/>
            <w:rPrChange w:id="152" w:author="Gerhard Viljoen" w:date="2019-11-06T00:01:00Z">
              <w:rPr>
                <w:lang w:val="en-US"/>
              </w:rPr>
            </w:rPrChange>
          </w:rPr>
          <m:t>GeV</m:t>
        </m:r>
      </m:oMath>
      <w:r w:rsidR="00880613" w:rsidRPr="003A3173">
        <w:rPr>
          <w:lang w:val="en-US"/>
          <w:rPrChange w:id="153" w:author="Gerhard Viljoen" w:date="2019-11-06T00:01:00Z">
            <w:rPr>
              <w:lang w:val="en-US"/>
            </w:rPr>
          </w:rPrChange>
        </w:rPr>
        <w:t xml:space="preserve"> and </w:t>
      </w:r>
    </w:p>
    <w:p w14:paraId="6EC6563F" w14:textId="77777777" w:rsidR="00880613" w:rsidRPr="003A3173" w:rsidRDefault="00880613" w:rsidP="003A3173">
      <w:pPr>
        <w:pStyle w:val="ListParagraph"/>
        <w:numPr>
          <w:ilvl w:val="0"/>
          <w:numId w:val="29"/>
        </w:numPr>
        <w:rPr>
          <w:bCs/>
          <w:rPrChange w:id="154" w:author="Gerhard Viljoen" w:date="2019-11-06T00:01:00Z">
            <w:rPr/>
          </w:rPrChange>
        </w:rPr>
        <w:pPrChange w:id="155" w:author="Gerhard Viljoen" w:date="2019-11-06T00:01:00Z">
          <w:pPr>
            <w:numPr>
              <w:numId w:val="29"/>
            </w:numPr>
            <w:ind w:left="720" w:hanging="360"/>
            <w:contextualSpacing/>
          </w:pPr>
        </w:pPrChange>
      </w:pPr>
      <w:r w:rsidRPr="003A3173">
        <w:rPr>
          <w:lang w:val="en-US"/>
          <w:rPrChange w:id="156" w:author="Gerhard Viljoen" w:date="2019-11-06T00:01:00Z">
            <w:rPr>
              <w:lang w:val="en-US"/>
            </w:rPr>
          </w:rPrChange>
        </w:rPr>
        <w:t xml:space="preserve"> </w:t>
      </w:r>
      <m:oMath>
        <m:sSub>
          <m:sSubPr>
            <m:ctrlPr>
              <w:rPr>
                <w:lang w:val="en-US"/>
                <w:rPrChange w:id="157" w:author="Gerhard Viljoen" w:date="2019-11-06T00:01:00Z">
                  <w:rPr>
                    <w:lang w:val="en-US"/>
                  </w:rPr>
                </w:rPrChange>
              </w:rPr>
            </m:ctrlPr>
          </m:sSubPr>
          <m:e>
            <m:r>
              <w:rPr>
                <w:lang w:val="en-US"/>
                <w:rPrChange w:id="158" w:author="Gerhard Viljoen" w:date="2019-11-06T00:01:00Z">
                  <w:rPr>
                    <w:lang w:val="en-US"/>
                  </w:rPr>
                </w:rPrChange>
              </w:rPr>
              <m:t>ε</m:t>
            </m:r>
          </m:e>
          <m:sub>
            <m:r>
              <w:rPr>
                <w:lang w:val="en-US"/>
                <w:rPrChange w:id="159" w:author="Gerhard Viljoen" w:date="2019-11-06T00:01:00Z">
                  <w:rPr>
                    <w:lang w:val="en-US"/>
                  </w:rPr>
                </w:rPrChange>
              </w:rPr>
              <m:t>π</m:t>
            </m:r>
          </m:sub>
        </m:sSub>
        <m:r>
          <m:rPr>
            <m:sty m:val="p"/>
          </m:rPr>
          <w:rPr>
            <w:lang w:val="en-US"/>
            <w:rPrChange w:id="160" w:author="Gerhard Viljoen" w:date="2019-11-06T00:01:00Z">
              <w:rPr>
                <w:lang w:val="en-US"/>
              </w:rPr>
            </w:rPrChange>
          </w:rPr>
          <m:t>=</m:t>
        </m:r>
      </m:oMath>
      <w:r w:rsidRPr="003A3173">
        <w:rPr>
          <w:lang w:val="en-US"/>
          <w:rPrChange w:id="161" w:author="Gerhard Viljoen" w:date="2019-11-06T00:01:00Z">
            <w:rPr>
              <w:lang w:val="en-US"/>
            </w:rPr>
          </w:rPrChange>
        </w:rPr>
        <w:t xml:space="preserve"> </w:t>
      </w:r>
      <m:oMath>
        <m:r>
          <m:rPr>
            <m:sty m:val="p"/>
          </m:rPr>
          <w:rPr>
            <w:lang w:val="en-US"/>
            <w:rPrChange w:id="162" w:author="Gerhard Viljoen" w:date="2019-11-06T00:01:00Z">
              <w:rPr>
                <w:lang w:val="en-US"/>
              </w:rPr>
            </w:rPrChange>
          </w:rPr>
          <m:t xml:space="preserve">1.51% </m:t>
        </m:r>
      </m:oMath>
      <w:r w:rsidRPr="003A3173">
        <w:rPr>
          <w:lang w:val="en-US"/>
          <w:rPrChange w:id="163" w:author="Gerhard Viljoen" w:date="2019-11-06T00:01:00Z">
            <w:rPr>
              <w:lang w:val="en-US"/>
            </w:rPr>
          </w:rPrChange>
        </w:rPr>
        <w:t xml:space="preserve">in the </w:t>
      </w:r>
      <m:oMath>
        <m:r>
          <m:rPr>
            <m:sty m:val="p"/>
          </m:rPr>
          <w:rPr>
            <w:lang w:val="en-US"/>
            <w:rPrChange w:id="164" w:author="Gerhard Viljoen" w:date="2019-11-06T00:01:00Z">
              <w:rPr>
                <w:lang w:val="en-US"/>
              </w:rPr>
            </w:rPrChange>
          </w:rPr>
          <m:t xml:space="preserve">3 </m:t>
        </m:r>
        <m:r>
          <w:rPr>
            <w:lang w:val="en-US"/>
            <w:rPrChange w:id="165" w:author="Gerhard Viljoen" w:date="2019-11-06T00:01:00Z">
              <w:rPr>
                <w:lang w:val="en-US"/>
              </w:rPr>
            </w:rPrChange>
          </w:rPr>
          <m:t>GeV</m:t>
        </m:r>
        <m:r>
          <m:rPr>
            <m:sty m:val="p"/>
          </m:rPr>
          <w:rPr>
            <w:lang w:val="en-US"/>
            <w:rPrChange w:id="166" w:author="Gerhard Viljoen" w:date="2019-11-06T00:01:00Z">
              <w:rPr>
                <w:lang w:val="en-US"/>
              </w:rPr>
            </w:rPrChange>
          </w:rPr>
          <m:t>&lt;</m:t>
        </m:r>
        <m:r>
          <w:rPr>
            <w:lang w:val="en-US"/>
            <w:rPrChange w:id="167" w:author="Gerhard Viljoen" w:date="2019-11-06T00:01:00Z">
              <w:rPr>
                <w:lang w:val="en-US"/>
              </w:rPr>
            </w:rPrChange>
          </w:rPr>
          <m:t>P</m:t>
        </m:r>
        <m:r>
          <m:rPr>
            <m:sty m:val="p"/>
          </m:rPr>
          <w:rPr>
            <w:lang w:val="en-US"/>
            <w:rPrChange w:id="168" w:author="Gerhard Viljoen" w:date="2019-11-06T00:01:00Z">
              <w:rPr>
                <w:lang w:val="en-US"/>
              </w:rPr>
            </w:rPrChange>
          </w:rPr>
          <m:t xml:space="preserve">≤4 </m:t>
        </m:r>
        <m:r>
          <w:rPr>
            <w:lang w:val="en-US"/>
            <w:rPrChange w:id="169" w:author="Gerhard Viljoen" w:date="2019-11-06T00:01:00Z">
              <w:rPr>
                <w:lang w:val="en-US"/>
              </w:rPr>
            </w:rPrChange>
          </w:rPr>
          <m:t>GeV</m:t>
        </m:r>
      </m:oMath>
      <w:r w:rsidRPr="003A3173">
        <w:rPr>
          <w:lang w:val="en-US"/>
          <w:rPrChange w:id="170" w:author="Gerhard Viljoen" w:date="2019-11-06T00:01:00Z">
            <w:rPr>
              <w:lang w:val="en-US"/>
            </w:rPr>
          </w:rPrChange>
        </w:rPr>
        <w:t xml:space="preserve"> range</w:t>
      </w:r>
    </w:p>
    <w:p w14:paraId="49E7ACFE" w14:textId="02AF9A7C" w:rsidR="00880613" w:rsidRPr="00F34E6E" w:rsidRDefault="00880613" w:rsidP="003A3173">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77777777" w:rsidR="00880613" w:rsidRPr="00F34E6E" w:rsidRDefault="00880613" w:rsidP="003A3173">
      <w:pPr>
        <w:pPrChange w:id="171" w:author="Gerhard Viljoen" w:date="2019-11-06T00:01:00Z">
          <w:pPr>
            <w:keepNext/>
            <w:numPr>
              <w:ilvl w:val="2"/>
            </w:numPr>
            <w:spacing w:before="360" w:after="120"/>
            <w:outlineLvl w:val="2"/>
          </w:pPr>
        </w:pPrChange>
      </w:pPr>
      <w:bookmarkStart w:id="172" w:name="_Toc23712450"/>
      <w:r w:rsidRPr="00F34E6E">
        <w:t>High Energy Physics Event Simulations</w:t>
      </w:r>
      <w:bookmarkEnd w:id="172"/>
    </w:p>
    <w:p w14:paraId="6E794BDD" w14:textId="77777777" w:rsidR="00880613" w:rsidRPr="00F34E6E" w:rsidRDefault="00880613" w:rsidP="003A3173">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A3173">
      <w:pPr>
        <w:rPr>
          <w:bCs/>
        </w:rPr>
        <w:pPrChange w:id="173" w:author="Gerhard Viljoen" w:date="2019-11-06T00:01:00Z">
          <w:pPr/>
        </w:pPrChange>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3A3173">
      <w:pPr>
        <w:rPr>
          <w:bCs/>
        </w:rPr>
        <w:pPrChange w:id="174" w:author="Gerhard Viljoen" w:date="2019-11-06T00:01:00Z">
          <w:pPr/>
        </w:pPrChange>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3A3173">
      <w:pPr>
        <w:rPr>
          <w:bCs/>
        </w:rPr>
        <w:pPrChange w:id="175" w:author="Gerhard Viljoen" w:date="2019-11-06T00:01:00Z">
          <w:pPr/>
        </w:pPrChange>
      </w:pPr>
      <w:r w:rsidRPr="00F34E6E">
        <w:t xml:space="preserve">The practical use of deep generative algorithms for HEP event simulations is currently an active field of research at CERN (see for example </w:t>
      </w:r>
      <w:sdt>
        <w:sdtPr>
          <w:rPr>
            <w:bCs/>
          </w:rPr>
          <w:id w:val="1210538414"/>
          <w:citation/>
        </w:sdtPr>
        <w:sdtEnd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End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A3173">
      <w:pPr>
        <w:rPr>
          <w:bCs/>
        </w:rPr>
        <w:pPrChange w:id="176" w:author="Gerhard Viljoen" w:date="2019-11-06T00:01:00Z">
          <w:pPr/>
        </w:pPrChange>
      </w:pPr>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77777777" w:rsidR="00880613" w:rsidRPr="00F34E6E" w:rsidRDefault="00880613" w:rsidP="003A3173">
      <w:pPr>
        <w:pPrChange w:id="177" w:author="Gerhard Viljoen" w:date="2019-11-06T00:01:00Z">
          <w:pPr>
            <w:keepNext/>
            <w:numPr>
              <w:ilvl w:val="1"/>
            </w:numPr>
            <w:spacing w:before="360" w:after="120"/>
            <w:outlineLvl w:val="1"/>
          </w:pPr>
        </w:pPrChange>
      </w:pPr>
      <w:bookmarkStart w:id="178" w:name="_Toc23712451"/>
      <w:r w:rsidRPr="00F34E6E">
        <w:t>The Structure and Organisation of this Thesis</w:t>
      </w:r>
      <w:bookmarkEnd w:id="178"/>
    </w:p>
    <w:p w14:paraId="3401ABD8" w14:textId="7509C1FD" w:rsidR="00880613" w:rsidRPr="00F34E6E" w:rsidRDefault="00880613" w:rsidP="003A3173">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A3173">
      <w:pPr>
        <w:rPr>
          <w:bCs/>
        </w:rPr>
      </w:pPr>
      <w:r w:rsidRPr="00F34E6E">
        <w:lastRenderedPageBreak/>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A3173">
      <w:pPr>
        <w:rPr>
          <w:bCs/>
        </w:rPr>
        <w:pPrChange w:id="179" w:author="Gerhard Viljoen" w:date="2019-11-06T00:01:00Z">
          <w:pPr/>
        </w:pPrChange>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3A3173">
      <w:pPr>
        <w:rPr>
          <w:bCs/>
        </w:rPr>
        <w:pPrChange w:id="180" w:author="Gerhard Viljoen" w:date="2019-11-06T00:01:00Z">
          <w:pPr/>
        </w:pPrChange>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3A3173">
      <w:pPr>
        <w:rPr>
          <w:bCs/>
        </w:rPr>
        <w:pPrChange w:id="181" w:author="Gerhard Viljoen" w:date="2019-11-06T00:01:00Z">
          <w:pPr/>
        </w:pPrChange>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3A3173">
      <w:pPr>
        <w:pPrChange w:id="182" w:author="Gerhard Viljoen" w:date="2019-11-06T00:01:00Z">
          <w:pPr/>
        </w:pPrChange>
      </w:pPr>
    </w:p>
    <w:p w14:paraId="6C17BC49" w14:textId="77777777" w:rsidR="00880613" w:rsidRPr="00F34E6E" w:rsidRDefault="00880613" w:rsidP="003A3173">
      <w:pPr>
        <w:rPr>
          <w:kern w:val="32"/>
          <w:sz w:val="32"/>
          <w:szCs w:val="28"/>
        </w:rPr>
        <w:pPrChange w:id="183" w:author="Gerhard Viljoen" w:date="2019-11-06T00:01:00Z">
          <w:pPr/>
        </w:pPrChange>
      </w:pPr>
      <w:r w:rsidRPr="00F34E6E">
        <w:br w:type="page"/>
      </w:r>
    </w:p>
    <w:p w14:paraId="659F1C0D" w14:textId="77777777" w:rsidR="00880613" w:rsidRPr="00F34E6E" w:rsidRDefault="00880613" w:rsidP="00BF3A1D">
      <w:pPr>
        <w:pStyle w:val="Heading1"/>
      </w:pPr>
      <w:bookmarkStart w:id="184" w:name="_Ref14636686"/>
      <w:bookmarkStart w:id="185" w:name="_Ref14636703"/>
      <w:bookmarkStart w:id="186" w:name="_Ref14636727"/>
      <w:bookmarkStart w:id="187" w:name="_Ref14636736"/>
      <w:bookmarkStart w:id="188" w:name="_Ref23545766"/>
      <w:bookmarkStart w:id="189" w:name="_Toc23712452"/>
      <w:r w:rsidRPr="00F34E6E">
        <w:lastRenderedPageBreak/>
        <w:t>High Energy Physics</w:t>
      </w:r>
      <w:bookmarkEnd w:id="184"/>
      <w:bookmarkEnd w:id="185"/>
      <w:bookmarkEnd w:id="186"/>
      <w:bookmarkEnd w:id="187"/>
      <w:r w:rsidRPr="00F34E6E">
        <w:t xml:space="preserve"> &amp; CERN</w:t>
      </w:r>
      <w:bookmarkEnd w:id="188"/>
      <w:bookmarkEnd w:id="189"/>
    </w:p>
    <w:p w14:paraId="24040F58" w14:textId="77777777" w:rsidR="00880613" w:rsidRPr="00F34E6E" w:rsidRDefault="00880613" w:rsidP="003A3173"/>
    <w:p w14:paraId="4ACD56AB" w14:textId="77777777" w:rsidR="00880613" w:rsidRPr="00F34E6E" w:rsidRDefault="00880613" w:rsidP="003A3173">
      <w:pPr>
        <w:pStyle w:val="Heading2"/>
        <w:pPrChange w:id="190" w:author="Gerhard Viljoen" w:date="2019-11-06T00:01:00Z">
          <w:pPr>
            <w:keepNext/>
            <w:numPr>
              <w:ilvl w:val="1"/>
              <w:numId w:val="3"/>
            </w:numPr>
            <w:spacing w:before="360" w:after="120"/>
            <w:outlineLvl w:val="1"/>
          </w:pPr>
        </w:pPrChange>
      </w:pPr>
      <w:bookmarkStart w:id="191" w:name="_Toc23712453"/>
      <w:r w:rsidRPr="00F34E6E">
        <w:t>The Standard Model of Particle Physics</w:t>
      </w:r>
      <w:bookmarkEnd w:id="191"/>
    </w:p>
    <w:p w14:paraId="4282C4B3" w14:textId="77777777" w:rsidR="00880613" w:rsidRPr="00F34E6E" w:rsidRDefault="00880613" w:rsidP="003A3173">
      <w:pPr>
        <w:pStyle w:val="Heading3"/>
        <w:pPrChange w:id="192" w:author="Gerhard Viljoen" w:date="2019-11-06T00:01:00Z">
          <w:pPr>
            <w:keepNext/>
            <w:numPr>
              <w:ilvl w:val="2"/>
              <w:numId w:val="3"/>
            </w:numPr>
            <w:spacing w:before="360" w:after="120"/>
            <w:outlineLvl w:val="2"/>
          </w:pPr>
        </w:pPrChange>
      </w:pPr>
      <w:bookmarkStart w:id="193" w:name="_Toc23712454"/>
      <w:r w:rsidRPr="00F34E6E">
        <w:t>Introduction</w:t>
      </w:r>
      <w:bookmarkEnd w:id="193"/>
    </w:p>
    <w:p w14:paraId="2DC0D40E" w14:textId="067E90D3" w:rsidR="00880613" w:rsidRPr="00F34E6E" w:rsidRDefault="00880613" w:rsidP="003A3173">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3A3173">
      <w:pPr>
        <w:rPr>
          <w:bCs/>
        </w:rPr>
        <w:pPrChange w:id="194" w:author="Gerhard Viljoen" w:date="2019-11-06T00:01:00Z">
          <w:pPr/>
        </w:pPrChange>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3A3173">
      <w:pPr>
        <w:rPr>
          <w:bCs/>
        </w:rPr>
        <w:pPrChange w:id="195" w:author="Gerhard Viljoen" w:date="2019-11-06T00:01:00Z">
          <w:pPr/>
        </w:pPrChange>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3A3173">
      <w:pPr>
        <w:rPr>
          <w:bCs/>
        </w:rPr>
        <w:pPrChange w:id="196" w:author="Gerhard Viljoen" w:date="2019-11-06T00:01:00Z">
          <w:pPr/>
        </w:pPrChange>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7777777" w:rsidR="00880613" w:rsidRPr="00F34E6E" w:rsidRDefault="00880613" w:rsidP="003A3173">
      <w:pPr>
        <w:pStyle w:val="Heading3"/>
        <w:pPrChange w:id="197" w:author="Gerhard Viljoen" w:date="2019-11-06T00:01:00Z">
          <w:pPr>
            <w:keepNext/>
            <w:numPr>
              <w:ilvl w:val="2"/>
              <w:numId w:val="3"/>
            </w:numPr>
            <w:spacing w:before="360" w:after="120"/>
            <w:outlineLvl w:val="2"/>
          </w:pPr>
        </w:pPrChange>
      </w:pPr>
      <w:bookmarkStart w:id="198" w:name="_Ref1401918"/>
      <w:bookmarkStart w:id="199" w:name="_Toc23712455"/>
      <w:r w:rsidRPr="00F34E6E">
        <w:t>The Fundamental Particles</w:t>
      </w:r>
      <w:bookmarkEnd w:id="198"/>
      <w:bookmarkEnd w:id="199"/>
    </w:p>
    <w:p w14:paraId="36A47987" w14:textId="02A5CEFB" w:rsidR="00880613" w:rsidRPr="00F34E6E" w:rsidRDefault="00880613" w:rsidP="003A3173">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3A3173">
      <w:pPr>
        <w:rPr>
          <w:bCs/>
        </w:rPr>
        <w:pPrChange w:id="200" w:author="Gerhard Viljoen" w:date="2019-11-06T00:01:00Z">
          <w:pPr/>
        </w:pPrChange>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3A3173">
      <w:pPr>
        <w:rPr>
          <w:bCs/>
        </w:rPr>
        <w:pPrChange w:id="201" w:author="Gerhard Viljoen" w:date="2019-11-06T00:01:00Z">
          <w:pPr/>
        </w:pPrChange>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3A3173">
      <w:pPr>
        <w:rPr>
          <w:bCs/>
        </w:rPr>
        <w:pPrChange w:id="202" w:author="Gerhard Viljoen" w:date="2019-11-06T00:01:00Z">
          <w:pPr/>
        </w:pPrChange>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5E54846D" w:rsidR="00880613" w:rsidRPr="00F34E6E" w:rsidRDefault="00880613" w:rsidP="003A3173">
      <w:pPr>
        <w:pPrChange w:id="203" w:author="Gerhard Viljoen" w:date="2019-11-06T00:01:00Z">
          <w:pPr/>
        </w:pPrChange>
      </w:pPr>
      <w:bookmarkStart w:id="204" w:name="_Ref2454688"/>
      <w:bookmarkStart w:id="205"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204"/>
      <w:r w:rsidRPr="00F34E6E">
        <w:t>: The twelve fundamental fermions.</w:t>
      </w:r>
      <w:bookmarkEnd w:id="20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9E0F9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A3173">
            <w:pPr>
              <w:rPr>
                <w:bCs/>
              </w:rPr>
              <w:pPrChange w:id="206" w:author="Gerhard Viljoen" w:date="2019-11-06T00:01:00Z">
                <w:pPr/>
              </w:pPrChange>
            </w:pPr>
            <w:r w:rsidRPr="00F34E6E">
              <w:lastRenderedPageBreak/>
              <w:t>Leptons</w:t>
            </w:r>
          </w:p>
        </w:tc>
        <w:tc>
          <w:tcPr>
            <w:tcW w:w="3963" w:type="dxa"/>
            <w:gridSpan w:val="3"/>
          </w:tcPr>
          <w:p w14:paraId="06828C5C" w14:textId="77777777" w:rsidR="00880613" w:rsidRPr="00F34E6E" w:rsidRDefault="00880613" w:rsidP="003A3173">
            <w:pPr>
              <w:rPr>
                <w:bCs/>
              </w:rPr>
              <w:pPrChange w:id="207" w:author="Gerhard Viljoen" w:date="2019-11-06T00:01:00Z">
                <w:pPr/>
              </w:pPrChange>
            </w:pPr>
            <w:r w:rsidRPr="00F34E6E">
              <w:t>Quarks</w:t>
            </w:r>
          </w:p>
        </w:tc>
      </w:tr>
      <w:tr w:rsidR="00880613" w:rsidRPr="00F34E6E" w14:paraId="21DADB82" w14:textId="77777777" w:rsidTr="009E0F9D">
        <w:tc>
          <w:tcPr>
            <w:tcW w:w="1412" w:type="dxa"/>
            <w:vAlign w:val="top"/>
          </w:tcPr>
          <w:p w14:paraId="54EF9744" w14:textId="77777777" w:rsidR="00880613" w:rsidRPr="00F34E6E" w:rsidRDefault="00880613" w:rsidP="003A3173"/>
        </w:tc>
        <w:tc>
          <w:tcPr>
            <w:tcW w:w="1170" w:type="dxa"/>
          </w:tcPr>
          <w:p w14:paraId="068B010B" w14:textId="77777777" w:rsidR="00880613" w:rsidRPr="00F34E6E" w:rsidRDefault="00880613" w:rsidP="003A3173">
            <w:pPr>
              <w:rPr>
                <w:bCs/>
              </w:rPr>
              <w:pPrChange w:id="208" w:author="Gerhard Viljoen" w:date="2019-11-06T00:01:00Z">
                <w:pPr/>
              </w:pPrChange>
            </w:pPr>
            <w:r w:rsidRPr="00F34E6E">
              <w:t>Particle</w:t>
            </w:r>
          </w:p>
        </w:tc>
        <w:tc>
          <w:tcPr>
            <w:tcW w:w="674" w:type="dxa"/>
          </w:tcPr>
          <w:p w14:paraId="1DB3C7B5" w14:textId="77777777" w:rsidR="00880613" w:rsidRPr="00F34E6E" w:rsidRDefault="00880613" w:rsidP="003A3173">
            <w:pPr>
              <w:pPrChange w:id="209" w:author="Gerhard Viljoen" w:date="2019-11-06T00:01:00Z">
                <w:pPr/>
              </w:pPrChange>
            </w:pPr>
            <w:r w:rsidRPr="00F34E6E">
              <w:t>Q</w:t>
            </w:r>
          </w:p>
        </w:tc>
        <w:tc>
          <w:tcPr>
            <w:tcW w:w="1275" w:type="dxa"/>
          </w:tcPr>
          <w:p w14:paraId="150133E3" w14:textId="77777777" w:rsidR="00880613" w:rsidRPr="00F34E6E" w:rsidRDefault="00880613" w:rsidP="003A3173">
            <w:pPr>
              <w:rPr>
                <w:bCs/>
              </w:rPr>
              <w:pPrChange w:id="210" w:author="Gerhard Viljoen" w:date="2019-11-06T00:01:00Z">
                <w:pPr/>
              </w:pPrChange>
            </w:pPr>
            <w:r w:rsidRPr="00F34E6E">
              <w:t>Mass/GeV</w:t>
            </w:r>
          </w:p>
        </w:tc>
        <w:tc>
          <w:tcPr>
            <w:tcW w:w="1418" w:type="dxa"/>
          </w:tcPr>
          <w:p w14:paraId="6A3049BA" w14:textId="77777777" w:rsidR="00880613" w:rsidRPr="00F34E6E" w:rsidRDefault="00880613" w:rsidP="003A3173">
            <w:pPr>
              <w:rPr>
                <w:bCs/>
              </w:rPr>
              <w:pPrChange w:id="211" w:author="Gerhard Viljoen" w:date="2019-11-06T00:01:00Z">
                <w:pPr/>
              </w:pPrChange>
            </w:pPr>
            <w:r w:rsidRPr="00F34E6E">
              <w:t>Particle</w:t>
            </w:r>
          </w:p>
        </w:tc>
        <w:tc>
          <w:tcPr>
            <w:tcW w:w="992" w:type="dxa"/>
          </w:tcPr>
          <w:p w14:paraId="59896299" w14:textId="77777777" w:rsidR="00880613" w:rsidRPr="00F34E6E" w:rsidRDefault="00880613" w:rsidP="003A3173">
            <w:pPr>
              <w:pPrChange w:id="212" w:author="Gerhard Viljoen" w:date="2019-11-06T00:01:00Z">
                <w:pPr/>
              </w:pPrChange>
            </w:pPr>
            <w:r w:rsidRPr="00F34E6E">
              <w:t>Q</w:t>
            </w:r>
          </w:p>
        </w:tc>
        <w:tc>
          <w:tcPr>
            <w:tcW w:w="1553" w:type="dxa"/>
          </w:tcPr>
          <w:p w14:paraId="0698755B" w14:textId="77777777" w:rsidR="00880613" w:rsidRPr="00F34E6E" w:rsidRDefault="00880613" w:rsidP="003A3173">
            <w:pPr>
              <w:rPr>
                <w:bCs/>
              </w:rPr>
              <w:pPrChange w:id="213" w:author="Gerhard Viljoen" w:date="2019-11-06T00:01:00Z">
                <w:pPr/>
              </w:pPrChange>
            </w:pPr>
            <w:r w:rsidRPr="00F34E6E">
              <w:t>Mass/GeV</w:t>
            </w:r>
          </w:p>
        </w:tc>
      </w:tr>
      <w:tr w:rsidR="00880613" w:rsidRPr="00F34E6E" w14:paraId="6F647CF1" w14:textId="77777777" w:rsidTr="009E0F9D">
        <w:tc>
          <w:tcPr>
            <w:tcW w:w="1412" w:type="dxa"/>
            <w:vMerge w:val="restart"/>
            <w:vAlign w:val="top"/>
          </w:tcPr>
          <w:p w14:paraId="6423CD96" w14:textId="77777777" w:rsidR="00880613" w:rsidRPr="00F34E6E" w:rsidRDefault="00880613" w:rsidP="003A3173">
            <w:pPr>
              <w:rPr>
                <w:bCs/>
              </w:rPr>
            </w:pPr>
            <w:r w:rsidRPr="00F34E6E">
              <w:t>First Generation</w:t>
            </w:r>
          </w:p>
        </w:tc>
        <w:tc>
          <w:tcPr>
            <w:tcW w:w="1170" w:type="dxa"/>
          </w:tcPr>
          <w:p w14:paraId="4C92D8A5" w14:textId="77777777" w:rsidR="00880613" w:rsidRPr="00F34E6E" w:rsidRDefault="00880613" w:rsidP="003A3173">
            <w:pPr>
              <w:rPr>
                <w:bCs/>
              </w:rPr>
              <w:pPrChange w:id="214" w:author="Gerhard Viljoen" w:date="2019-11-06T00:01:00Z">
                <w:pPr/>
              </w:pPrChange>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A3173">
            <w:pPr>
              <w:rPr>
                <w:bCs/>
              </w:rPr>
              <w:pPrChange w:id="215" w:author="Gerhard Viljoen" w:date="2019-11-06T00:01:00Z">
                <w:pPr/>
              </w:pPrChange>
            </w:pPr>
            <w:r w:rsidRPr="00F34E6E">
              <w:t>-1</w:t>
            </w:r>
          </w:p>
        </w:tc>
        <w:tc>
          <w:tcPr>
            <w:tcW w:w="1275" w:type="dxa"/>
          </w:tcPr>
          <w:p w14:paraId="3DA2FB1A" w14:textId="77777777" w:rsidR="00880613" w:rsidRPr="00F34E6E" w:rsidRDefault="00880613" w:rsidP="003A3173">
            <w:pPr>
              <w:rPr>
                <w:bCs/>
              </w:rPr>
              <w:pPrChange w:id="216" w:author="Gerhard Viljoen" w:date="2019-11-06T00:01:00Z">
                <w:pPr/>
              </w:pPrChange>
            </w:pPr>
            <w:r w:rsidRPr="00F34E6E">
              <w:t>0.005</w:t>
            </w:r>
          </w:p>
        </w:tc>
        <w:tc>
          <w:tcPr>
            <w:tcW w:w="1418" w:type="dxa"/>
          </w:tcPr>
          <w:p w14:paraId="3087F4E1" w14:textId="77777777" w:rsidR="00880613" w:rsidRPr="00F34E6E" w:rsidRDefault="00880613" w:rsidP="003A3173">
            <w:pPr>
              <w:rPr>
                <w:bCs/>
              </w:rPr>
              <w:pPrChange w:id="217" w:author="Gerhard Viljoen" w:date="2019-11-06T00:01:00Z">
                <w:pPr/>
              </w:pPrChange>
            </w:pPr>
            <w:r w:rsidRPr="00F34E6E">
              <w:t>Down (d)</w:t>
            </w:r>
          </w:p>
        </w:tc>
        <w:tc>
          <w:tcPr>
            <w:tcW w:w="992" w:type="dxa"/>
          </w:tcPr>
          <w:p w14:paraId="6ACA2CCF" w14:textId="77777777" w:rsidR="00880613" w:rsidRPr="00F34E6E" w:rsidRDefault="00880613" w:rsidP="003A3173">
            <w:pPr>
              <w:rPr>
                <w:bCs/>
              </w:rPr>
              <w:pPrChange w:id="218" w:author="Gerhard Viljoen" w:date="2019-11-06T00:01:00Z">
                <w:pPr/>
              </w:pPrChange>
            </w:pPr>
            <w:r w:rsidRPr="00F34E6E">
              <w:t>-1/3</w:t>
            </w:r>
          </w:p>
        </w:tc>
        <w:tc>
          <w:tcPr>
            <w:tcW w:w="1553" w:type="dxa"/>
          </w:tcPr>
          <w:p w14:paraId="6925EF91" w14:textId="77777777" w:rsidR="00880613" w:rsidRPr="00F34E6E" w:rsidRDefault="00880613" w:rsidP="003A3173">
            <w:pPr>
              <w:rPr>
                <w:bCs/>
              </w:rPr>
              <w:pPrChange w:id="219" w:author="Gerhard Viljoen" w:date="2019-11-06T00:01:00Z">
                <w:pPr/>
              </w:pPrChange>
            </w:pPr>
            <w:r w:rsidRPr="00F34E6E">
              <w:t>0.003</w:t>
            </w:r>
          </w:p>
        </w:tc>
      </w:tr>
      <w:tr w:rsidR="00880613" w:rsidRPr="00F34E6E" w14:paraId="0FC7E6AE" w14:textId="77777777" w:rsidTr="009E0F9D">
        <w:tc>
          <w:tcPr>
            <w:tcW w:w="1412" w:type="dxa"/>
            <w:vMerge/>
            <w:vAlign w:val="top"/>
          </w:tcPr>
          <w:p w14:paraId="7D1A1FA2" w14:textId="77777777" w:rsidR="00880613" w:rsidRPr="00F34E6E" w:rsidRDefault="00880613" w:rsidP="003A3173">
            <w:pPr>
              <w:pPrChange w:id="220" w:author="Gerhard Viljoen" w:date="2019-11-06T00:01:00Z">
                <w:pPr/>
              </w:pPrChange>
            </w:pPr>
          </w:p>
        </w:tc>
        <w:tc>
          <w:tcPr>
            <w:tcW w:w="1170" w:type="dxa"/>
          </w:tcPr>
          <w:p w14:paraId="6E3C943E" w14:textId="77777777" w:rsidR="00880613" w:rsidRPr="00F34E6E" w:rsidRDefault="00880613" w:rsidP="003A3173">
            <w:pPr>
              <w:rPr>
                <w:bCs/>
              </w:rPr>
              <w:pPrChange w:id="221" w:author="Gerhard Viljoen" w:date="2019-11-06T00:01:00Z">
                <w:pPr/>
              </w:pPrChange>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A3173">
            <w:pPr>
              <w:pPrChange w:id="222" w:author="Gerhard Viljoen" w:date="2019-11-06T00:01:00Z">
                <w:pPr/>
              </w:pPrChange>
            </w:pPr>
            <w:r w:rsidRPr="00F34E6E">
              <w:t>0</w:t>
            </w:r>
          </w:p>
        </w:tc>
        <w:tc>
          <w:tcPr>
            <w:tcW w:w="1275" w:type="dxa"/>
          </w:tcPr>
          <w:p w14:paraId="712668F0" w14:textId="77777777" w:rsidR="00880613" w:rsidRPr="00F34E6E" w:rsidRDefault="00880613" w:rsidP="003A3173">
            <w:pPr>
              <w:rPr>
                <w:bCs/>
              </w:rPr>
              <w:pPrChange w:id="223" w:author="Gerhard Viljoen" w:date="2019-11-06T00:01:00Z">
                <w:pPr/>
              </w:pPrChange>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A3173">
            <w:pPr>
              <w:rPr>
                <w:bCs/>
              </w:rPr>
              <w:pPrChange w:id="224" w:author="Gerhard Viljoen" w:date="2019-11-06T00:01:00Z">
                <w:pPr/>
              </w:pPrChange>
            </w:pPr>
            <w:r w:rsidRPr="00F34E6E">
              <w:t>Up (u)</w:t>
            </w:r>
          </w:p>
        </w:tc>
        <w:tc>
          <w:tcPr>
            <w:tcW w:w="992" w:type="dxa"/>
          </w:tcPr>
          <w:p w14:paraId="0B11CA8F" w14:textId="77777777" w:rsidR="00880613" w:rsidRPr="00F34E6E" w:rsidRDefault="00880613" w:rsidP="003A3173">
            <w:pPr>
              <w:rPr>
                <w:bCs/>
              </w:rPr>
              <w:pPrChange w:id="225" w:author="Gerhard Viljoen" w:date="2019-11-06T00:01:00Z">
                <w:pPr/>
              </w:pPrChange>
            </w:pPr>
            <w:r w:rsidRPr="00F34E6E">
              <w:t>+2/3</w:t>
            </w:r>
          </w:p>
        </w:tc>
        <w:tc>
          <w:tcPr>
            <w:tcW w:w="1553" w:type="dxa"/>
          </w:tcPr>
          <w:p w14:paraId="44947E8E" w14:textId="77777777" w:rsidR="00880613" w:rsidRPr="00F34E6E" w:rsidRDefault="00880613" w:rsidP="003A3173">
            <w:pPr>
              <w:rPr>
                <w:bCs/>
              </w:rPr>
              <w:pPrChange w:id="226" w:author="Gerhard Viljoen" w:date="2019-11-06T00:01:00Z">
                <w:pPr/>
              </w:pPrChange>
            </w:pPr>
            <w:r w:rsidRPr="00F34E6E">
              <w:t>0.005</w:t>
            </w:r>
          </w:p>
        </w:tc>
      </w:tr>
      <w:tr w:rsidR="00880613" w:rsidRPr="00F34E6E" w14:paraId="2D335405" w14:textId="77777777" w:rsidTr="009E0F9D">
        <w:tc>
          <w:tcPr>
            <w:tcW w:w="1412" w:type="dxa"/>
            <w:vMerge w:val="restart"/>
            <w:vAlign w:val="top"/>
          </w:tcPr>
          <w:p w14:paraId="02E95391" w14:textId="77777777" w:rsidR="00880613" w:rsidRPr="00F34E6E" w:rsidRDefault="00880613" w:rsidP="003A3173">
            <w:pPr>
              <w:rPr>
                <w:bCs/>
              </w:rPr>
            </w:pPr>
            <w:r w:rsidRPr="00F34E6E">
              <w:t>Second Generation</w:t>
            </w:r>
          </w:p>
        </w:tc>
        <w:tc>
          <w:tcPr>
            <w:tcW w:w="1170" w:type="dxa"/>
          </w:tcPr>
          <w:p w14:paraId="4C37978C" w14:textId="77777777" w:rsidR="00880613" w:rsidRPr="00F34E6E" w:rsidRDefault="00880613" w:rsidP="003A3173">
            <w:pPr>
              <w:rPr>
                <w:bCs/>
              </w:rPr>
              <w:pPrChange w:id="227" w:author="Gerhard Viljoen" w:date="2019-11-06T00:01:00Z">
                <w:pPr/>
              </w:pPrChange>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A3173">
            <w:pPr>
              <w:rPr>
                <w:bCs/>
              </w:rPr>
              <w:pPrChange w:id="228" w:author="Gerhard Viljoen" w:date="2019-11-06T00:01:00Z">
                <w:pPr/>
              </w:pPrChange>
            </w:pPr>
            <w:r w:rsidRPr="00F34E6E">
              <w:t>-1</w:t>
            </w:r>
          </w:p>
        </w:tc>
        <w:tc>
          <w:tcPr>
            <w:tcW w:w="1275" w:type="dxa"/>
          </w:tcPr>
          <w:p w14:paraId="0A7CC701" w14:textId="77777777" w:rsidR="00880613" w:rsidRPr="00F34E6E" w:rsidRDefault="00880613" w:rsidP="003A3173">
            <w:pPr>
              <w:rPr>
                <w:bCs/>
              </w:rPr>
              <w:pPrChange w:id="229" w:author="Gerhard Viljoen" w:date="2019-11-06T00:01:00Z">
                <w:pPr/>
              </w:pPrChange>
            </w:pPr>
            <w:r w:rsidRPr="00F34E6E">
              <w:t>0.106</w:t>
            </w:r>
          </w:p>
        </w:tc>
        <w:tc>
          <w:tcPr>
            <w:tcW w:w="1418" w:type="dxa"/>
          </w:tcPr>
          <w:p w14:paraId="6FEB1C25" w14:textId="77777777" w:rsidR="00880613" w:rsidRPr="00F34E6E" w:rsidRDefault="00880613" w:rsidP="003A3173">
            <w:pPr>
              <w:rPr>
                <w:bCs/>
              </w:rPr>
              <w:pPrChange w:id="230" w:author="Gerhard Viljoen" w:date="2019-11-06T00:01:00Z">
                <w:pPr/>
              </w:pPrChange>
            </w:pPr>
            <w:r w:rsidRPr="00F34E6E">
              <w:t>Strange (s)</w:t>
            </w:r>
          </w:p>
        </w:tc>
        <w:tc>
          <w:tcPr>
            <w:tcW w:w="992" w:type="dxa"/>
          </w:tcPr>
          <w:p w14:paraId="29A3ACC8" w14:textId="77777777" w:rsidR="00880613" w:rsidRPr="00F34E6E" w:rsidRDefault="00880613" w:rsidP="003A3173">
            <w:pPr>
              <w:rPr>
                <w:bCs/>
              </w:rPr>
              <w:pPrChange w:id="231" w:author="Gerhard Viljoen" w:date="2019-11-06T00:01:00Z">
                <w:pPr/>
              </w:pPrChange>
            </w:pPr>
            <w:r w:rsidRPr="00F34E6E">
              <w:t>-1/3</w:t>
            </w:r>
          </w:p>
        </w:tc>
        <w:tc>
          <w:tcPr>
            <w:tcW w:w="1553" w:type="dxa"/>
          </w:tcPr>
          <w:p w14:paraId="07283985" w14:textId="77777777" w:rsidR="00880613" w:rsidRPr="00F34E6E" w:rsidRDefault="00880613" w:rsidP="003A3173">
            <w:pPr>
              <w:rPr>
                <w:bCs/>
              </w:rPr>
              <w:pPrChange w:id="232" w:author="Gerhard Viljoen" w:date="2019-11-06T00:01:00Z">
                <w:pPr/>
              </w:pPrChange>
            </w:pPr>
            <w:r w:rsidRPr="00F34E6E">
              <w:t>0.1</w:t>
            </w:r>
          </w:p>
        </w:tc>
      </w:tr>
      <w:tr w:rsidR="00880613" w:rsidRPr="00F34E6E" w14:paraId="5EF725C6" w14:textId="77777777" w:rsidTr="009E0F9D">
        <w:tc>
          <w:tcPr>
            <w:tcW w:w="1412" w:type="dxa"/>
            <w:vMerge/>
            <w:vAlign w:val="top"/>
          </w:tcPr>
          <w:p w14:paraId="252B2034" w14:textId="77777777" w:rsidR="00880613" w:rsidRPr="00F34E6E" w:rsidRDefault="00880613" w:rsidP="003A3173">
            <w:pPr>
              <w:pPrChange w:id="233" w:author="Gerhard Viljoen" w:date="2019-11-06T00:01:00Z">
                <w:pPr/>
              </w:pPrChange>
            </w:pPr>
          </w:p>
        </w:tc>
        <w:tc>
          <w:tcPr>
            <w:tcW w:w="1170" w:type="dxa"/>
          </w:tcPr>
          <w:p w14:paraId="027F434F" w14:textId="77777777" w:rsidR="00880613" w:rsidRPr="00F34E6E" w:rsidRDefault="00880613" w:rsidP="003A3173">
            <w:pPr>
              <w:rPr>
                <w:bCs/>
              </w:rPr>
              <w:pPrChange w:id="234" w:author="Gerhard Viljoen" w:date="2019-11-06T00:01:00Z">
                <w:pPr/>
              </w:pPrChange>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A3173">
            <w:pPr>
              <w:pPrChange w:id="235" w:author="Gerhard Viljoen" w:date="2019-11-06T00:01:00Z">
                <w:pPr/>
              </w:pPrChange>
            </w:pPr>
            <w:r w:rsidRPr="00F34E6E">
              <w:t>0</w:t>
            </w:r>
          </w:p>
        </w:tc>
        <w:tc>
          <w:tcPr>
            <w:tcW w:w="1275" w:type="dxa"/>
          </w:tcPr>
          <w:p w14:paraId="00CAB6C8" w14:textId="77777777" w:rsidR="00880613" w:rsidRPr="00F34E6E" w:rsidRDefault="00880613" w:rsidP="003A3173">
            <w:pPr>
              <w:rPr>
                <w:bCs/>
              </w:rPr>
              <w:pPrChange w:id="236" w:author="Gerhard Viljoen" w:date="2019-11-06T00:01:00Z">
                <w:pPr/>
              </w:pPrChange>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A3173">
            <w:pPr>
              <w:rPr>
                <w:bCs/>
              </w:rPr>
              <w:pPrChange w:id="237" w:author="Gerhard Viljoen" w:date="2019-11-06T00:01:00Z">
                <w:pPr/>
              </w:pPrChange>
            </w:pPr>
            <w:r w:rsidRPr="00F34E6E">
              <w:t>Charm (c)</w:t>
            </w:r>
          </w:p>
        </w:tc>
        <w:tc>
          <w:tcPr>
            <w:tcW w:w="992" w:type="dxa"/>
          </w:tcPr>
          <w:p w14:paraId="614524A7" w14:textId="77777777" w:rsidR="00880613" w:rsidRPr="00F34E6E" w:rsidRDefault="00880613" w:rsidP="003A3173">
            <w:pPr>
              <w:rPr>
                <w:bCs/>
              </w:rPr>
              <w:pPrChange w:id="238" w:author="Gerhard Viljoen" w:date="2019-11-06T00:01:00Z">
                <w:pPr/>
              </w:pPrChange>
            </w:pPr>
            <w:r w:rsidRPr="00F34E6E">
              <w:t>+2/3</w:t>
            </w:r>
          </w:p>
        </w:tc>
        <w:tc>
          <w:tcPr>
            <w:tcW w:w="1553" w:type="dxa"/>
          </w:tcPr>
          <w:p w14:paraId="349BFAF4" w14:textId="77777777" w:rsidR="00880613" w:rsidRPr="00F34E6E" w:rsidRDefault="00880613" w:rsidP="003A3173">
            <w:pPr>
              <w:rPr>
                <w:bCs/>
              </w:rPr>
              <w:pPrChange w:id="239" w:author="Gerhard Viljoen" w:date="2019-11-06T00:01:00Z">
                <w:pPr/>
              </w:pPrChange>
            </w:pPr>
            <w:r w:rsidRPr="00F34E6E">
              <w:t>1.3</w:t>
            </w:r>
          </w:p>
        </w:tc>
      </w:tr>
      <w:tr w:rsidR="00880613" w:rsidRPr="00F34E6E" w14:paraId="5F025047" w14:textId="77777777" w:rsidTr="009E0F9D">
        <w:tc>
          <w:tcPr>
            <w:tcW w:w="1412" w:type="dxa"/>
            <w:vMerge w:val="restart"/>
            <w:vAlign w:val="top"/>
          </w:tcPr>
          <w:p w14:paraId="4A71138A" w14:textId="77777777" w:rsidR="00880613" w:rsidRPr="00F34E6E" w:rsidRDefault="00880613" w:rsidP="003A3173">
            <w:pPr>
              <w:rPr>
                <w:bCs/>
              </w:rPr>
            </w:pPr>
            <w:r w:rsidRPr="00F34E6E">
              <w:t>Third Generation</w:t>
            </w:r>
          </w:p>
        </w:tc>
        <w:tc>
          <w:tcPr>
            <w:tcW w:w="1170" w:type="dxa"/>
          </w:tcPr>
          <w:p w14:paraId="6F078393" w14:textId="77777777" w:rsidR="00880613" w:rsidRPr="00F34E6E" w:rsidRDefault="00880613" w:rsidP="003A3173">
            <w:pPr>
              <w:rPr>
                <w:bCs/>
              </w:rPr>
              <w:pPrChange w:id="240" w:author="Gerhard Viljoen" w:date="2019-11-06T00:01:00Z">
                <w:pPr/>
              </w:pPrChange>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A3173">
            <w:pPr>
              <w:rPr>
                <w:bCs/>
              </w:rPr>
              <w:pPrChange w:id="241" w:author="Gerhard Viljoen" w:date="2019-11-06T00:01:00Z">
                <w:pPr/>
              </w:pPrChange>
            </w:pPr>
            <w:r w:rsidRPr="00F34E6E">
              <w:t>-1</w:t>
            </w:r>
          </w:p>
        </w:tc>
        <w:tc>
          <w:tcPr>
            <w:tcW w:w="1275" w:type="dxa"/>
          </w:tcPr>
          <w:p w14:paraId="1E034363" w14:textId="77777777" w:rsidR="00880613" w:rsidRPr="00F34E6E" w:rsidRDefault="00880613" w:rsidP="003A3173">
            <w:pPr>
              <w:rPr>
                <w:bCs/>
              </w:rPr>
              <w:pPrChange w:id="242" w:author="Gerhard Viljoen" w:date="2019-11-06T00:01:00Z">
                <w:pPr/>
              </w:pPrChange>
            </w:pPr>
            <w:r w:rsidRPr="00F34E6E">
              <w:t>1.78</w:t>
            </w:r>
          </w:p>
        </w:tc>
        <w:tc>
          <w:tcPr>
            <w:tcW w:w="1418" w:type="dxa"/>
          </w:tcPr>
          <w:p w14:paraId="7E3CF617" w14:textId="77777777" w:rsidR="00880613" w:rsidRPr="00F34E6E" w:rsidRDefault="00880613" w:rsidP="003A3173">
            <w:pPr>
              <w:rPr>
                <w:bCs/>
              </w:rPr>
              <w:pPrChange w:id="243" w:author="Gerhard Viljoen" w:date="2019-11-06T00:01:00Z">
                <w:pPr/>
              </w:pPrChange>
            </w:pPr>
            <w:r w:rsidRPr="00F34E6E">
              <w:t>Bottom (b)</w:t>
            </w:r>
          </w:p>
        </w:tc>
        <w:tc>
          <w:tcPr>
            <w:tcW w:w="992" w:type="dxa"/>
          </w:tcPr>
          <w:p w14:paraId="03B9DB5A" w14:textId="77777777" w:rsidR="00880613" w:rsidRPr="00F34E6E" w:rsidRDefault="00880613" w:rsidP="003A3173">
            <w:pPr>
              <w:rPr>
                <w:bCs/>
              </w:rPr>
              <w:pPrChange w:id="244" w:author="Gerhard Viljoen" w:date="2019-11-06T00:01:00Z">
                <w:pPr/>
              </w:pPrChange>
            </w:pPr>
            <w:r w:rsidRPr="00F34E6E">
              <w:t>-1/3</w:t>
            </w:r>
          </w:p>
        </w:tc>
        <w:tc>
          <w:tcPr>
            <w:tcW w:w="1553" w:type="dxa"/>
          </w:tcPr>
          <w:p w14:paraId="0C20BD14" w14:textId="77777777" w:rsidR="00880613" w:rsidRPr="00F34E6E" w:rsidRDefault="00880613" w:rsidP="003A3173">
            <w:pPr>
              <w:rPr>
                <w:bCs/>
              </w:rPr>
              <w:pPrChange w:id="245" w:author="Gerhard Viljoen" w:date="2019-11-06T00:01:00Z">
                <w:pPr/>
              </w:pPrChange>
            </w:pPr>
            <w:r w:rsidRPr="00F34E6E">
              <w:t>4.5</w:t>
            </w:r>
          </w:p>
        </w:tc>
      </w:tr>
      <w:tr w:rsidR="00880613" w:rsidRPr="00F34E6E" w14:paraId="0A184739" w14:textId="77777777" w:rsidTr="009E0F9D">
        <w:tc>
          <w:tcPr>
            <w:tcW w:w="1412" w:type="dxa"/>
            <w:vMerge/>
            <w:vAlign w:val="top"/>
          </w:tcPr>
          <w:p w14:paraId="76CE8D7B" w14:textId="77777777" w:rsidR="00880613" w:rsidRPr="00F34E6E" w:rsidRDefault="00880613" w:rsidP="003A3173">
            <w:pPr>
              <w:pPrChange w:id="246" w:author="Gerhard Viljoen" w:date="2019-11-06T00:01:00Z">
                <w:pPr/>
              </w:pPrChange>
            </w:pPr>
          </w:p>
        </w:tc>
        <w:tc>
          <w:tcPr>
            <w:tcW w:w="1170" w:type="dxa"/>
            <w:vAlign w:val="top"/>
          </w:tcPr>
          <w:p w14:paraId="6D1691C8" w14:textId="77777777" w:rsidR="00880613" w:rsidRPr="00F34E6E" w:rsidRDefault="00880613" w:rsidP="003A3173">
            <w:pPr>
              <w:rPr>
                <w:bCs/>
              </w:rPr>
              <w:pPrChange w:id="247" w:author="Gerhard Viljoen" w:date="2019-11-06T00:01:00Z">
                <w:pPr/>
              </w:pPrChange>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A3173">
            <w:pPr>
              <w:pPrChange w:id="248" w:author="Gerhard Viljoen" w:date="2019-11-06T00:01:00Z">
                <w:pPr/>
              </w:pPrChange>
            </w:pPr>
            <w:r w:rsidRPr="00F34E6E">
              <w:t>0</w:t>
            </w:r>
          </w:p>
        </w:tc>
        <w:tc>
          <w:tcPr>
            <w:tcW w:w="1275" w:type="dxa"/>
            <w:vAlign w:val="top"/>
          </w:tcPr>
          <w:p w14:paraId="54C9EF6F" w14:textId="77777777" w:rsidR="00880613" w:rsidRPr="00F34E6E" w:rsidRDefault="00880613" w:rsidP="003A3173">
            <w:pPr>
              <w:rPr>
                <w:bCs/>
              </w:rPr>
              <w:pPrChange w:id="249" w:author="Gerhard Viljoen" w:date="2019-11-06T00:01:00Z">
                <w:pPr/>
              </w:pPrChange>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A3173">
            <w:pPr>
              <w:rPr>
                <w:bCs/>
              </w:rPr>
              <w:pPrChange w:id="250" w:author="Gerhard Viljoen" w:date="2019-11-06T00:01:00Z">
                <w:pPr/>
              </w:pPrChange>
            </w:pPr>
            <w:r w:rsidRPr="00F34E6E">
              <w:t>Top (t)</w:t>
            </w:r>
          </w:p>
        </w:tc>
        <w:tc>
          <w:tcPr>
            <w:tcW w:w="992" w:type="dxa"/>
            <w:vAlign w:val="top"/>
          </w:tcPr>
          <w:p w14:paraId="4E2DF00F" w14:textId="77777777" w:rsidR="00880613" w:rsidRPr="00F34E6E" w:rsidRDefault="00880613" w:rsidP="003A3173">
            <w:pPr>
              <w:rPr>
                <w:bCs/>
              </w:rPr>
              <w:pPrChange w:id="251" w:author="Gerhard Viljoen" w:date="2019-11-06T00:01:00Z">
                <w:pPr/>
              </w:pPrChange>
            </w:pPr>
            <w:r w:rsidRPr="00F34E6E">
              <w:t>+2/3</w:t>
            </w:r>
          </w:p>
        </w:tc>
        <w:tc>
          <w:tcPr>
            <w:tcW w:w="1553" w:type="dxa"/>
            <w:vAlign w:val="top"/>
          </w:tcPr>
          <w:p w14:paraId="535F4CF5" w14:textId="77777777" w:rsidR="00880613" w:rsidRPr="00F34E6E" w:rsidRDefault="00880613" w:rsidP="003A3173">
            <w:pPr>
              <w:rPr>
                <w:bCs/>
              </w:rPr>
              <w:pPrChange w:id="252" w:author="Gerhard Viljoen" w:date="2019-11-06T00:01:00Z">
                <w:pPr/>
              </w:pPrChange>
            </w:pPr>
            <w:r w:rsidRPr="00F34E6E">
              <w:t>174</w:t>
            </w:r>
          </w:p>
        </w:tc>
      </w:tr>
    </w:tbl>
    <w:p w14:paraId="6070FE9E" w14:textId="046D2790" w:rsidR="00880613" w:rsidRPr="00F34E6E" w:rsidRDefault="00880613" w:rsidP="003A3173">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End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3A3173">
      <w:pPr>
        <w:pPrChange w:id="253" w:author="Gerhard Viljoen" w:date="2019-11-06T00:01:00Z">
          <w:pPr/>
        </w:pPrChange>
      </w:pPr>
    </w:p>
    <w:p w14:paraId="0AA52332" w14:textId="7B7DA897" w:rsidR="00880613" w:rsidRPr="00F34E6E" w:rsidRDefault="00880613" w:rsidP="003A3173">
      <w:pPr>
        <w:rPr>
          <w:bCs/>
        </w:rPr>
        <w:pPrChange w:id="254" w:author="Gerhard Viljoen" w:date="2019-11-06T00:01:00Z">
          <w:pPr/>
        </w:pPrChange>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3A3173">
      <w:pPr>
        <w:rPr>
          <w:bCs/>
        </w:rPr>
        <w:pPrChange w:id="255" w:author="Gerhard Viljoen" w:date="2019-11-06T00:01:00Z">
          <w:pPr/>
        </w:pPrChange>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3A3173">
      <w:pPr>
        <w:rPr>
          <w:bCs/>
        </w:rPr>
        <w:pPrChange w:id="256" w:author="Gerhard Viljoen" w:date="2019-11-06T00:01:00Z">
          <w:pPr/>
        </w:pPrChange>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77777777" w:rsidR="00880613" w:rsidRPr="00F34E6E" w:rsidRDefault="00880613" w:rsidP="003A3173">
      <w:pPr>
        <w:pStyle w:val="Heading3"/>
        <w:pPrChange w:id="257" w:author="Gerhard Viljoen" w:date="2019-11-06T00:01:00Z">
          <w:pPr>
            <w:keepNext/>
            <w:numPr>
              <w:ilvl w:val="2"/>
              <w:numId w:val="3"/>
            </w:numPr>
            <w:spacing w:before="360" w:after="120"/>
            <w:outlineLvl w:val="2"/>
          </w:pPr>
        </w:pPrChange>
      </w:pPr>
      <w:bookmarkStart w:id="258" w:name="_Toc23712456"/>
      <w:r w:rsidRPr="00F34E6E">
        <w:t>The Fundamental Forces</w:t>
      </w:r>
      <w:bookmarkEnd w:id="258"/>
    </w:p>
    <w:p w14:paraId="5D5607CC" w14:textId="0E018B42" w:rsidR="00880613" w:rsidRPr="00F34E6E" w:rsidRDefault="00880613" w:rsidP="003A3173">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3A3173">
      <w:pPr>
        <w:rPr>
          <w:bCs/>
        </w:rPr>
        <w:pPrChange w:id="259" w:author="Gerhard Viljoen" w:date="2019-11-06T00:01:00Z">
          <w:pPr/>
        </w:pPrChange>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3A3173">
      <w:pPr>
        <w:rPr>
          <w:bCs/>
        </w:rPr>
        <w:pPrChange w:id="260" w:author="Gerhard Viljoen" w:date="2019-11-06T00:01:00Z">
          <w:pPr/>
        </w:pPrChange>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3A3173">
      <w:pPr>
        <w:rPr>
          <w:bCs/>
        </w:rPr>
        <w:pPrChange w:id="261" w:author="Gerhard Viljoen" w:date="2019-11-06T00:01:00Z">
          <w:pPr/>
        </w:pPrChange>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77777777" w:rsidR="00880613" w:rsidRPr="00F34E6E" w:rsidRDefault="00880613" w:rsidP="003A3173">
      <w:pPr>
        <w:pStyle w:val="Heading3"/>
        <w:pPrChange w:id="262" w:author="Gerhard Viljoen" w:date="2019-11-06T00:01:00Z">
          <w:pPr>
            <w:keepNext/>
            <w:numPr>
              <w:ilvl w:val="2"/>
              <w:numId w:val="3"/>
            </w:numPr>
            <w:spacing w:before="360" w:after="120"/>
            <w:outlineLvl w:val="2"/>
          </w:pPr>
        </w:pPrChange>
      </w:pPr>
      <w:bookmarkStart w:id="263" w:name="_Toc23712457"/>
      <w:r w:rsidRPr="00F34E6E">
        <w:t>The Higgs Boson</w:t>
      </w:r>
      <w:bookmarkEnd w:id="263"/>
    </w:p>
    <w:p w14:paraId="3CFFB954" w14:textId="525FC391" w:rsidR="00880613" w:rsidRPr="00F34E6E" w:rsidRDefault="00880613" w:rsidP="003A3173">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3A3173">
      <w:pPr>
        <w:rPr>
          <w:bCs/>
        </w:rPr>
        <w:pPrChange w:id="264" w:author="Gerhard Viljoen" w:date="2019-11-06T00:01:00Z">
          <w:pPr/>
        </w:pPrChange>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77777777" w:rsidR="00880613" w:rsidRPr="00F34E6E" w:rsidRDefault="00880613" w:rsidP="003A3173">
      <w:pPr>
        <w:pPrChange w:id="265" w:author="Gerhard Viljoen" w:date="2019-11-06T00:01:00Z">
          <w:pPr>
            <w:keepNext/>
            <w:numPr>
              <w:ilvl w:val="2"/>
            </w:numPr>
            <w:spacing w:before="360" w:after="120"/>
            <w:outlineLvl w:val="2"/>
          </w:pPr>
        </w:pPrChange>
      </w:pPr>
      <w:bookmarkStart w:id="266" w:name="_Toc23712458"/>
      <w:r w:rsidRPr="00F34E6E">
        <w:t>Other Subatomic Particles: Baryons and Mesons</w:t>
      </w:r>
      <w:bookmarkEnd w:id="266"/>
    </w:p>
    <w:p w14:paraId="3D764141" w14:textId="31DB1286" w:rsidR="00880613" w:rsidRPr="00F34E6E" w:rsidRDefault="00880613" w:rsidP="003A3173">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A3173">
      <w:pPr>
        <w:rPr>
          <w:bCs/>
        </w:rPr>
        <w:pPrChange w:id="267" w:author="Gerhard Viljoen" w:date="2019-11-06T00:01:00Z">
          <w:pPr/>
        </w:pPrChange>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A3173">
      <w:pPr>
        <w:rPr>
          <w:bCs/>
        </w:rPr>
        <w:pPrChange w:id="268" w:author="Gerhard Viljoen" w:date="2019-11-06T00:01:00Z">
          <w:pPr>
            <w:jc w:val="center"/>
          </w:pPr>
        </w:pPrChange>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6C1B179" w14:textId="77777777" w:rsidR="00880613" w:rsidRPr="00F34E6E" w:rsidRDefault="00880613" w:rsidP="003A3173">
      <w:pPr>
        <w:rPr>
          <w:bCs/>
        </w:rPr>
        <w:pPrChange w:id="269" w:author="Gerhard Viljoen" w:date="2019-11-06T00:01:00Z">
          <w:pPr>
            <w:jc w:val="center"/>
          </w:pPr>
        </w:pPrChange>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2FC24B1F" w14:textId="06179741" w:rsidR="00880613" w:rsidRPr="00F34E6E" w:rsidRDefault="00880613" w:rsidP="003A3173">
      <w:bookmarkStart w:id="270" w:name="_Ref1963391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w:t>
      </w:r>
      <w:r w:rsidRPr="00F34E6E">
        <w:fldChar w:fldCharType="end"/>
      </w:r>
      <w:bookmarkEnd w:id="270"/>
      <w:r w:rsidRPr="00F34E6E">
        <w:t>: Mesons: (a) spin-1 nonet, (b) spin-0 nonet; and Baryons (c) spin-</w:t>
      </w:r>
      <m:oMath>
        <m:f>
          <m:fPr>
            <m:ctrlPr/>
          </m:fPr>
          <m:num>
            <m:r>
              <m:rPr>
                <m:sty m:val="b"/>
              </m:rPr>
              <m:t>3</m:t>
            </m:r>
          </m:num>
          <m:den>
            <m:r>
              <m:rPr>
                <m:sty m:val="b"/>
              </m:rPr>
              <m:t>2</m:t>
            </m:r>
          </m:den>
        </m:f>
      </m:oMath>
      <w:r w:rsidRPr="00F34E6E">
        <w:t xml:space="preserve"> </w:t>
      </w:r>
      <m:oMath>
        <m:r>
          <m:rPr>
            <m:sty m:val="bi"/>
          </m:rPr>
          <m:t>uds</m:t>
        </m:r>
      </m:oMath>
      <w:r w:rsidRPr="00F34E6E">
        <w:t xml:space="preserve"> decuplet, (d) spin-</w:t>
      </w:r>
      <m:oMath>
        <m:f>
          <m:fPr>
            <m:ctrlPr/>
          </m:fPr>
          <m:num>
            <m:r>
              <m:rPr>
                <m:sty m:val="b"/>
              </m:rPr>
              <m:t>1</m:t>
            </m:r>
          </m:num>
          <m:den>
            <m:r>
              <m:rPr>
                <m:sty m:val="b"/>
              </m:rPr>
              <m:t>2</m:t>
            </m:r>
          </m:den>
        </m:f>
      </m:oMath>
      <w:r w:rsidRPr="00F34E6E">
        <w:t xml:space="preserve"> </w:t>
      </w:r>
      <m:oMath>
        <m:r>
          <m:rPr>
            <m:sty m:val="bi"/>
          </m:rPr>
          <m:t>uds</m:t>
        </m:r>
      </m:oMath>
      <w:r w:rsidRPr="00F34E6E">
        <w:t xml:space="preserve"> octet</w:t>
      </w:r>
    </w:p>
    <w:p w14:paraId="4BC8A7C6" w14:textId="6BDB06EF" w:rsidR="00880613" w:rsidRPr="00F34E6E" w:rsidRDefault="00880613" w:rsidP="003A3173">
      <w:pPr>
        <w:rPr>
          <w:bCs/>
        </w:rPr>
        <w:pPrChange w:id="271" w:author="Gerhard Viljoen" w:date="2019-11-06T00:01:00Z">
          <w:pPr/>
        </w:pPrChange>
      </w:pPr>
      <w:r w:rsidRPr="00F34E6E">
        <w:rPr>
          <w:bCs/>
        </w:rPr>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55ABF004" w:rsidR="00880613" w:rsidRPr="00F34E6E" w:rsidRDefault="00880613" w:rsidP="003A3173">
      <w:pPr>
        <w:pPrChange w:id="272" w:author="Gerhard Viljoen" w:date="2019-11-06T00:01:00Z">
          <w:pPr/>
        </w:pPrChange>
      </w:pPr>
      <w:bookmarkStart w:id="27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27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9E0F9D">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A3173">
            <w:pPr>
              <w:rPr>
                <w:bCs/>
              </w:rPr>
              <w:pPrChange w:id="274" w:author="Gerhard Viljoen" w:date="2019-11-06T00:01:00Z">
                <w:pPr/>
              </w:pPrChange>
            </w:pPr>
            <w:r w:rsidRPr="00F34E6E">
              <w:lastRenderedPageBreak/>
              <w:t>Particle</w:t>
            </w:r>
          </w:p>
        </w:tc>
        <w:tc>
          <w:tcPr>
            <w:tcW w:w="3005" w:type="dxa"/>
          </w:tcPr>
          <w:p w14:paraId="3635E5C2" w14:textId="77777777" w:rsidR="00880613" w:rsidRPr="00F34E6E" w:rsidRDefault="00880613" w:rsidP="003A3173">
            <w:pPr>
              <w:rPr>
                <w:bCs/>
              </w:rPr>
              <w:pPrChange w:id="275" w:author="Gerhard Viljoen" w:date="2019-11-06T00:01:00Z">
                <w:pPr/>
              </w:pPrChange>
            </w:pPr>
            <w:r w:rsidRPr="00F34E6E">
              <w:t>Electron (</w:t>
            </w:r>
            <m:oMath>
              <m:r>
                <m:rPr>
                  <m:sty m:val="bi"/>
                </m:rPr>
                <m:t>e</m:t>
              </m:r>
            </m:oMath>
            <w:r w:rsidRPr="00F34E6E">
              <w:t>)</w:t>
            </w:r>
          </w:p>
        </w:tc>
        <w:tc>
          <w:tcPr>
            <w:tcW w:w="3006" w:type="dxa"/>
          </w:tcPr>
          <w:p w14:paraId="4CBC23D5" w14:textId="77777777" w:rsidR="00880613" w:rsidRPr="00F34E6E" w:rsidRDefault="00880613" w:rsidP="003A3173">
            <w:pPr>
              <w:rPr>
                <w:bCs/>
              </w:rPr>
              <w:pPrChange w:id="276" w:author="Gerhard Viljoen" w:date="2019-11-06T00:01:00Z">
                <w:pPr/>
              </w:pPrChange>
            </w:pPr>
            <w:r w:rsidRPr="00F34E6E">
              <w:t>Pion (</w:t>
            </w:r>
            <m:oMath>
              <m:r>
                <m:rPr>
                  <m:sty m:val="bi"/>
                </m:rPr>
                <m:t>π</m:t>
              </m:r>
            </m:oMath>
            <w:r w:rsidRPr="00F34E6E">
              <w:t>)</w:t>
            </w:r>
          </w:p>
        </w:tc>
      </w:tr>
      <w:tr w:rsidR="00880613" w:rsidRPr="00F34E6E" w14:paraId="25D951DB" w14:textId="77777777" w:rsidTr="009E0F9D">
        <w:tc>
          <w:tcPr>
            <w:tcW w:w="3005" w:type="dxa"/>
          </w:tcPr>
          <w:p w14:paraId="65895AF5" w14:textId="77777777" w:rsidR="00880613" w:rsidRPr="00F34E6E" w:rsidRDefault="00880613" w:rsidP="003A3173">
            <w:pPr>
              <w:rPr>
                <w:bCs/>
              </w:rPr>
            </w:pPr>
            <w:r w:rsidRPr="00F34E6E">
              <w:t>Symbol</w:t>
            </w:r>
          </w:p>
        </w:tc>
        <w:tc>
          <w:tcPr>
            <w:tcW w:w="3005" w:type="dxa"/>
          </w:tcPr>
          <w:p w14:paraId="617357D2" w14:textId="77777777" w:rsidR="00880613" w:rsidRPr="00F34E6E" w:rsidRDefault="00D372B8" w:rsidP="003A3173">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D372B8" w:rsidP="003A3173">
            <w:pPr>
              <w:rPr>
                <w:bCs/>
              </w:rPr>
              <w:pPrChange w:id="277" w:author="Gerhard Viljoen" w:date="2019-11-06T00:01:00Z">
                <w:pPr/>
              </w:pPrChange>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9E0F9D">
        <w:tc>
          <w:tcPr>
            <w:tcW w:w="3005" w:type="dxa"/>
          </w:tcPr>
          <w:p w14:paraId="1D260299" w14:textId="77777777" w:rsidR="00880613" w:rsidRPr="00F34E6E" w:rsidRDefault="00880613" w:rsidP="003A3173">
            <w:pPr>
              <w:rPr>
                <w:bCs/>
              </w:rPr>
            </w:pPr>
            <w:r w:rsidRPr="00F34E6E">
              <w:t>Antiparticle</w:t>
            </w:r>
          </w:p>
        </w:tc>
        <w:tc>
          <w:tcPr>
            <w:tcW w:w="3005" w:type="dxa"/>
          </w:tcPr>
          <w:p w14:paraId="563E585C" w14:textId="77777777" w:rsidR="00880613" w:rsidRPr="00F34E6E" w:rsidRDefault="00D372B8" w:rsidP="003A3173">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D372B8" w:rsidP="003A3173">
            <w:pPr>
              <w:rPr>
                <w:bCs/>
              </w:rPr>
              <w:pPrChange w:id="278" w:author="Gerhard Viljoen" w:date="2019-11-06T00:01:00Z">
                <w:pPr/>
              </w:pPrChange>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72B8" w:rsidP="003A3173">
            <w:pPr>
              <w:rPr>
                <w:bCs/>
              </w:rPr>
              <w:pPrChange w:id="279" w:author="Gerhard Viljoen" w:date="2019-11-06T00:01:00Z">
                <w:pPr/>
              </w:pPrChange>
            </w:pPr>
            <m:oMath>
              <m:sSup>
                <m:sSupPr>
                  <m:ctrlPr/>
                </m:sSupPr>
                <m:e>
                  <m:r>
                    <m:t>π</m:t>
                  </m:r>
                </m:e>
                <m:sup>
                  <m:r>
                    <m:rPr>
                      <m:sty m:val="p"/>
                    </m:rPr>
                    <m:t>0</m:t>
                  </m:r>
                </m:sup>
              </m:sSup>
            </m:oMath>
            <w:r w:rsidR="00880613" w:rsidRPr="00F34E6E">
              <w:t>: self</w:t>
            </w:r>
          </w:p>
        </w:tc>
      </w:tr>
      <w:tr w:rsidR="00880613" w:rsidRPr="00F34E6E" w14:paraId="57AF7C6C" w14:textId="77777777" w:rsidTr="009E0F9D">
        <w:tc>
          <w:tcPr>
            <w:tcW w:w="3005" w:type="dxa"/>
          </w:tcPr>
          <w:p w14:paraId="02A165AA" w14:textId="77777777" w:rsidR="00880613" w:rsidRPr="00F34E6E" w:rsidRDefault="00880613" w:rsidP="003A3173">
            <w:pPr>
              <w:rPr>
                <w:bCs/>
              </w:rPr>
            </w:pPr>
            <w:r w:rsidRPr="00F34E6E">
              <w:t>Mass</w:t>
            </w:r>
          </w:p>
        </w:tc>
        <w:tc>
          <w:tcPr>
            <w:tcW w:w="3005" w:type="dxa"/>
          </w:tcPr>
          <w:p w14:paraId="04C5DD43" w14:textId="77777777" w:rsidR="00880613" w:rsidRPr="00F34E6E" w:rsidRDefault="00880613" w:rsidP="003A3173">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72B8" w:rsidP="003A3173">
            <w:pPr>
              <w:rPr>
                <w:bCs/>
              </w:rPr>
              <w:pPrChange w:id="280" w:author="Gerhard Viljoen" w:date="2019-11-06T00:01:00Z">
                <w:pPr/>
              </w:pPrChange>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72B8" w:rsidP="003A3173">
            <w:pPr>
              <w:rPr>
                <w:bCs/>
              </w:rPr>
              <w:pPrChange w:id="281" w:author="Gerhard Viljoen" w:date="2019-11-06T00:01:00Z">
                <w:pPr/>
              </w:pPrChange>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9E0F9D">
        <w:tc>
          <w:tcPr>
            <w:tcW w:w="3005" w:type="dxa"/>
          </w:tcPr>
          <w:p w14:paraId="02450D23" w14:textId="77777777" w:rsidR="00880613" w:rsidRPr="00F34E6E" w:rsidRDefault="00880613" w:rsidP="003A3173">
            <w:pPr>
              <w:rPr>
                <w:bCs/>
              </w:rPr>
            </w:pPr>
            <w:r w:rsidRPr="00F34E6E">
              <w:t>Spin</w:t>
            </w:r>
          </w:p>
        </w:tc>
        <w:tc>
          <w:tcPr>
            <w:tcW w:w="3005" w:type="dxa"/>
          </w:tcPr>
          <w:p w14:paraId="2E159949" w14:textId="77777777" w:rsidR="00880613" w:rsidRPr="00F34E6E" w:rsidRDefault="00D372B8" w:rsidP="003A3173">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A3173">
            <w:pPr>
              <w:pPrChange w:id="282" w:author="Gerhard Viljoen" w:date="2019-11-06T00:01:00Z">
                <w:pPr/>
              </w:pPrChange>
            </w:pPr>
            <w:r w:rsidRPr="00F34E6E">
              <w:t>0</w:t>
            </w:r>
          </w:p>
        </w:tc>
      </w:tr>
      <w:tr w:rsidR="00880613" w:rsidRPr="00F34E6E" w14:paraId="0399FC2F" w14:textId="77777777" w:rsidTr="009E0F9D">
        <w:tc>
          <w:tcPr>
            <w:tcW w:w="3005" w:type="dxa"/>
          </w:tcPr>
          <w:p w14:paraId="7EEE7364" w14:textId="77777777" w:rsidR="00880613" w:rsidRPr="00F34E6E" w:rsidRDefault="00880613" w:rsidP="003A3173">
            <w:pPr>
              <w:rPr>
                <w:bCs/>
              </w:rPr>
            </w:pPr>
            <w:r w:rsidRPr="00F34E6E">
              <w:t>Electric Charge</w:t>
            </w:r>
          </w:p>
        </w:tc>
        <w:tc>
          <w:tcPr>
            <w:tcW w:w="3005" w:type="dxa"/>
          </w:tcPr>
          <w:p w14:paraId="1CCDB3F3" w14:textId="77777777" w:rsidR="00880613" w:rsidRPr="00F34E6E" w:rsidRDefault="00880613" w:rsidP="003A3173">
            <w:pPr>
              <w:rPr>
                <w:bCs/>
              </w:rPr>
            </w:pPr>
            <m:oMathPara>
              <m:oMath>
                <m:r>
                  <m:rPr>
                    <m:sty m:val="p"/>
                  </m:rPr>
                  <m:t>-1</m:t>
                </m:r>
                <m:r>
                  <m:t>e</m:t>
                </m:r>
              </m:oMath>
            </m:oMathPara>
          </w:p>
        </w:tc>
        <w:tc>
          <w:tcPr>
            <w:tcW w:w="3006" w:type="dxa"/>
          </w:tcPr>
          <w:p w14:paraId="1A7D250E" w14:textId="77777777" w:rsidR="00880613" w:rsidRPr="00F34E6E" w:rsidRDefault="00D372B8" w:rsidP="003A3173">
            <w:pPr>
              <w:rPr>
                <w:bCs/>
              </w:rPr>
              <w:pPrChange w:id="283" w:author="Gerhard Viljoen" w:date="2019-11-06T00:01:00Z">
                <w:pPr/>
              </w:pPrChange>
            </w:pPr>
            <m:oMathPara>
              <m:oMath>
                <m:sSup>
                  <m:sSupPr>
                    <m:ctrlPr/>
                  </m:sSupPr>
                  <m:e>
                    <m:r>
                      <m:t>π</m:t>
                    </m:r>
                  </m:e>
                  <m:sup>
                    <m:r>
                      <m:rPr>
                        <m:sty m:val="p"/>
                      </m:rPr>
                      <m:t>+</m:t>
                    </m:r>
                  </m:sup>
                </m:sSup>
                <m:r>
                  <m:rPr>
                    <m:sty m:val="p"/>
                  </m:rPr>
                  <m:t>:+1</m:t>
                </m:r>
                <m:r>
                  <m:t>e</m:t>
                </m:r>
              </m:oMath>
            </m:oMathPara>
          </w:p>
          <w:p w14:paraId="4E035144" w14:textId="77777777" w:rsidR="00880613" w:rsidRPr="00F34E6E" w:rsidRDefault="00D372B8" w:rsidP="003A3173">
            <w:pPr>
              <w:rPr>
                <w:bCs/>
              </w:rPr>
              <w:pPrChange w:id="284" w:author="Gerhard Viljoen" w:date="2019-11-06T00:01:00Z">
                <w:pPr/>
              </w:pPrChange>
            </w:pPr>
            <m:oMathPara>
              <m:oMath>
                <m:sSup>
                  <m:sSupPr>
                    <m:ctrlPr/>
                  </m:sSupPr>
                  <m:e>
                    <m:r>
                      <m:t>π</m:t>
                    </m:r>
                  </m:e>
                  <m:sup>
                    <m:r>
                      <m:rPr>
                        <m:sty m:val="p"/>
                      </m:rPr>
                      <m:t>-</m:t>
                    </m:r>
                  </m:sup>
                </m:sSup>
                <m:r>
                  <m:rPr>
                    <m:sty m:val="p"/>
                  </m:rPr>
                  <m:t>:-1</m:t>
                </m:r>
                <m:r>
                  <m:t>e</m:t>
                </m:r>
              </m:oMath>
            </m:oMathPara>
          </w:p>
          <w:p w14:paraId="70518CF8" w14:textId="77777777" w:rsidR="00880613" w:rsidRPr="00F34E6E" w:rsidRDefault="00D372B8" w:rsidP="003A3173">
            <w:pPr>
              <w:rPr>
                <w:bCs/>
              </w:rPr>
              <w:pPrChange w:id="285" w:author="Gerhard Viljoen" w:date="2019-11-06T00:01:00Z">
                <w:pPr/>
              </w:pPrChange>
            </w:pPr>
            <m:oMathPara>
              <m:oMath>
                <m:sSup>
                  <m:sSupPr>
                    <m:ctrlPr/>
                  </m:sSupPr>
                  <m:e>
                    <m:r>
                      <m:t>π</m:t>
                    </m:r>
                  </m:e>
                  <m:sup>
                    <m:r>
                      <m:rPr>
                        <m:sty m:val="p"/>
                      </m:rPr>
                      <m:t>0</m:t>
                    </m:r>
                  </m:sup>
                </m:sSup>
                <m:r>
                  <m:rPr>
                    <m:sty m:val="p"/>
                  </m:rPr>
                  <m:t>:0</m:t>
                </m:r>
                <m:r>
                  <m:t>e</m:t>
                </m:r>
              </m:oMath>
            </m:oMathPara>
          </w:p>
        </w:tc>
      </w:tr>
      <w:tr w:rsidR="00880613" w:rsidRPr="00F34E6E" w14:paraId="6A3FF505" w14:textId="77777777" w:rsidTr="009E0F9D">
        <w:tc>
          <w:tcPr>
            <w:tcW w:w="3005" w:type="dxa"/>
          </w:tcPr>
          <w:p w14:paraId="456C54BD" w14:textId="77777777" w:rsidR="00880613" w:rsidRPr="00F34E6E" w:rsidRDefault="00880613" w:rsidP="003A3173">
            <w:pPr>
              <w:rPr>
                <w:bCs/>
              </w:rPr>
            </w:pPr>
            <w:r w:rsidRPr="00F34E6E">
              <w:t>Substructure</w:t>
            </w:r>
          </w:p>
        </w:tc>
        <w:tc>
          <w:tcPr>
            <w:tcW w:w="3005" w:type="dxa"/>
          </w:tcPr>
          <w:p w14:paraId="67FBC34E" w14:textId="77777777" w:rsidR="00880613" w:rsidRPr="00F34E6E" w:rsidRDefault="00880613" w:rsidP="003A3173">
            <w:pPr>
              <w:rPr>
                <w:bCs/>
              </w:rPr>
              <w:pPrChange w:id="286" w:author="Gerhard Viljoen" w:date="2019-11-06T00:01:00Z">
                <w:pPr>
                  <w:ind w:left="720"/>
                  <w:contextualSpacing/>
                </w:pPr>
              </w:pPrChange>
            </w:pPr>
            <w:r w:rsidRPr="00F34E6E">
              <w:t>Elementary particle</w:t>
            </w:r>
          </w:p>
          <w:p w14:paraId="40806FB6" w14:textId="77777777" w:rsidR="00880613" w:rsidRPr="00F34E6E" w:rsidRDefault="00880613" w:rsidP="003A3173">
            <w:pPr>
              <w:rPr>
                <w:bCs/>
              </w:rPr>
              <w:pPrChange w:id="287" w:author="Gerhard Viljoen" w:date="2019-11-06T00:01:00Z">
                <w:pPr>
                  <w:ind w:left="720"/>
                  <w:contextualSpacing/>
                </w:pPr>
              </w:pPrChange>
            </w:pPr>
            <w:r w:rsidRPr="00F34E6E">
              <w:t>No known substructure</w:t>
            </w:r>
          </w:p>
        </w:tc>
        <w:tc>
          <w:tcPr>
            <w:tcW w:w="3006" w:type="dxa"/>
          </w:tcPr>
          <w:p w14:paraId="1A4A73EF" w14:textId="77777777" w:rsidR="00880613" w:rsidRPr="00F34E6E" w:rsidRDefault="00D372B8" w:rsidP="003A3173">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72B8" w:rsidP="003A3173">
            <w:pPr>
              <w:rPr>
                <w:bCs/>
              </w:rPr>
              <w:pPrChange w:id="288" w:author="Gerhard Viljoen" w:date="2019-11-06T00:01:00Z">
                <w:pPr/>
              </w:pPrChange>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72B8" w:rsidP="003A3173">
            <w:pPr>
              <w:rPr>
                <w:bCs/>
              </w:rPr>
              <w:pPrChange w:id="289" w:author="Gerhard Viljoen" w:date="2019-11-06T00:01:00Z">
                <w:pPr/>
              </w:pPrChange>
            </w:pPr>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77777777" w:rsidR="00880613" w:rsidRPr="00F34E6E" w:rsidRDefault="00880613" w:rsidP="003A3173">
      <w:pPr>
        <w:pStyle w:val="Heading2"/>
        <w:pPrChange w:id="290" w:author="Gerhard Viljoen" w:date="2019-11-06T00:01:00Z">
          <w:pPr>
            <w:keepNext/>
            <w:numPr>
              <w:ilvl w:val="1"/>
              <w:numId w:val="3"/>
            </w:numPr>
            <w:spacing w:before="360" w:after="120"/>
            <w:outlineLvl w:val="1"/>
          </w:pPr>
        </w:pPrChange>
      </w:pPr>
      <w:bookmarkStart w:id="291" w:name="_Toc23712459"/>
      <w:r w:rsidRPr="00F34E6E">
        <w:t>The Quark Gluon Plasma (QGP)</w:t>
      </w:r>
      <w:bookmarkEnd w:id="291"/>
    </w:p>
    <w:p w14:paraId="656BB39A" w14:textId="77777777" w:rsidR="00880613" w:rsidRPr="00F34E6E" w:rsidRDefault="00880613" w:rsidP="003A3173">
      <w:pPr>
        <w:pStyle w:val="Heading3"/>
        <w:pPrChange w:id="292" w:author="Gerhard Viljoen" w:date="2019-11-06T00:01:00Z">
          <w:pPr>
            <w:keepNext/>
            <w:numPr>
              <w:ilvl w:val="2"/>
              <w:numId w:val="3"/>
            </w:numPr>
            <w:spacing w:before="360" w:after="120"/>
            <w:outlineLvl w:val="2"/>
          </w:pPr>
        </w:pPrChange>
      </w:pPr>
      <w:bookmarkStart w:id="293" w:name="_Toc23712460"/>
      <w:r w:rsidRPr="00F34E6E">
        <w:t>Introduction to QGP</w:t>
      </w:r>
      <w:bookmarkEnd w:id="293"/>
    </w:p>
    <w:p w14:paraId="6FD6142D" w14:textId="58A62DB2" w:rsidR="00880613" w:rsidRPr="00F34E6E" w:rsidRDefault="00880613" w:rsidP="003A3173">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3A3173">
      <w:pPr>
        <w:pPrChange w:id="294" w:author="Gerhard Viljoen" w:date="2019-11-06T00:01:00Z">
          <w:pPr>
            <w:jc w:val="center"/>
          </w:pPr>
        </w:pPrChange>
      </w:pPr>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FBE75F3" w:rsidR="00880613" w:rsidRPr="00F34E6E" w:rsidRDefault="00880613" w:rsidP="003A3173">
      <w:bookmarkStart w:id="295" w:name="_Ref1466788"/>
      <w:bookmarkStart w:id="296"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w:t>
      </w:r>
      <w:r w:rsidRPr="00F34E6E">
        <w:fldChar w:fldCharType="end"/>
      </w:r>
      <w:bookmarkEnd w:id="29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296"/>
    </w:p>
    <w:p w14:paraId="402D305C" w14:textId="33765213" w:rsidR="00880613" w:rsidRPr="00F34E6E" w:rsidRDefault="00880613" w:rsidP="003A3173">
      <w:pPr>
        <w:rPr>
          <w:bCs/>
        </w:rPr>
        <w:pPrChange w:id="297" w:author="Gerhard Viljoen" w:date="2019-11-06T00:01:00Z">
          <w:pPr/>
        </w:pPrChange>
      </w:pPr>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different </w:t>
      </w:r>
      <w:r w:rsidRPr="00F34E6E">
        <w:lastRenderedPageBreak/>
        <w:t>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3A3173">
      <w:pPr>
        <w:rPr>
          <w:bCs/>
        </w:rPr>
        <w:pPrChange w:id="298" w:author="Gerhard Viljoen" w:date="2019-11-06T00:01:00Z">
          <w:pPr/>
        </w:pPrChange>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3A3173">
      <w:pPr>
        <w:rPr>
          <w:bCs/>
        </w:rPr>
        <w:pPrChange w:id="299" w:author="Gerhard Viljoen" w:date="2019-11-06T00:01:00Z">
          <w:pPr/>
        </w:pPrChange>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3A3173">
      <w:pPr>
        <w:rPr>
          <w:bCs/>
        </w:rPr>
        <w:pPrChange w:id="300" w:author="Gerhard Viljoen" w:date="2019-11-06T00:01:00Z">
          <w:pPr/>
        </w:pPrChange>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3A3173">
      <w:pPr>
        <w:rPr>
          <w:bCs/>
        </w:rPr>
        <w:pPrChange w:id="301" w:author="Gerhard Viljoen" w:date="2019-11-06T00:01:00Z">
          <w:pPr>
            <w:jc w:val="center"/>
          </w:pPr>
        </w:pPrChange>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3A3173">
      <w:pPr>
        <w:rPr>
          <w:bCs/>
        </w:rPr>
        <w:pPrChange w:id="302" w:author="Gerhard Viljoen" w:date="2019-11-06T00:01:00Z">
          <w:pPr>
            <w:jc w:val="center"/>
          </w:pPr>
        </w:pPrChange>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3220886" w:rsidR="00880613" w:rsidRPr="00F34E6E" w:rsidRDefault="00880613" w:rsidP="003A3173">
      <w:bookmarkStart w:id="303" w:name="_Ref1468789"/>
      <w:bookmarkStart w:id="304"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w:t>
      </w:r>
      <w:r w:rsidRPr="00F34E6E">
        <w:fldChar w:fldCharType="end"/>
      </w:r>
      <w:bookmarkEnd w:id="303"/>
      <w:r w:rsidRPr="00F34E6E">
        <w:t xml:space="preserve">: (a) Phase diagram of hadronic matter </w:t>
      </w:r>
      <w:sdt>
        <w:sdtPr>
          <w:id w:val="-618831205"/>
          <w:citation/>
        </w:sdtPr>
        <w:sdtEnd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304"/>
      <w:r w:rsidRPr="00F34E6E">
        <w:t xml:space="preserve">, (b) The evolution of the Universe, from the Big Bang to Modern Day </w:t>
      </w:r>
      <w:sdt>
        <w:sdtPr>
          <w:id w:val="-498501862"/>
          <w:citation/>
        </w:sdtPr>
        <w:sdtEnd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77777777" w:rsidR="00880613" w:rsidRPr="00F34E6E" w:rsidRDefault="00880613" w:rsidP="003A3173">
      <w:pPr>
        <w:pStyle w:val="Heading3"/>
        <w:pPrChange w:id="305" w:author="Gerhard Viljoen" w:date="2019-11-06T00:01:00Z">
          <w:pPr>
            <w:keepNext/>
            <w:numPr>
              <w:ilvl w:val="2"/>
              <w:numId w:val="3"/>
            </w:numPr>
            <w:spacing w:before="360" w:after="120"/>
            <w:outlineLvl w:val="2"/>
          </w:pPr>
        </w:pPrChange>
      </w:pPr>
      <w:bookmarkStart w:id="306" w:name="_Toc23712461"/>
      <w:r w:rsidRPr="00F34E6E">
        <w:t>QGP, the Big Bang and the Micro Bang</w:t>
      </w:r>
      <w:bookmarkEnd w:id="306"/>
    </w:p>
    <w:p w14:paraId="1EA0E37C" w14:textId="0255B1DF" w:rsidR="00880613" w:rsidRPr="00F34E6E" w:rsidRDefault="00880613" w:rsidP="003A3173">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3A3173">
      <w:pPr>
        <w:rPr>
          <w:bCs/>
        </w:rPr>
        <w:pPrChange w:id="307" w:author="Gerhard Viljoen" w:date="2019-11-06T00:01:00Z">
          <w:pPr/>
        </w:pPrChange>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3A3173">
      <w:pPr>
        <w:rPr>
          <w:bCs/>
        </w:rPr>
        <w:pPrChange w:id="308" w:author="Gerhard Viljoen" w:date="2019-11-06T00:01:00Z">
          <w:pPr/>
        </w:pPrChange>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3A3173">
      <w:pPr>
        <w:rPr>
          <w:bCs/>
        </w:rPr>
        <w:pPrChange w:id="309" w:author="Gerhard Viljoen" w:date="2019-11-06T00:01:00Z">
          <w:pPr/>
        </w:pPrChange>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77777777" w:rsidR="00880613" w:rsidRPr="00F34E6E" w:rsidRDefault="00880613" w:rsidP="003A3173">
      <w:pPr>
        <w:pStyle w:val="Heading2"/>
        <w:pPrChange w:id="310" w:author="Gerhard Viljoen" w:date="2019-11-06T00:01:00Z">
          <w:pPr>
            <w:keepNext/>
            <w:numPr>
              <w:ilvl w:val="1"/>
              <w:numId w:val="3"/>
            </w:numPr>
            <w:spacing w:before="360" w:after="120"/>
            <w:outlineLvl w:val="1"/>
          </w:pPr>
        </w:pPrChange>
      </w:pPr>
      <w:bookmarkStart w:id="311" w:name="_Toc23712462"/>
      <w:r w:rsidRPr="00F34E6E">
        <w:lastRenderedPageBreak/>
        <w:t>CERN</w:t>
      </w:r>
      <w:bookmarkEnd w:id="311"/>
    </w:p>
    <w:p w14:paraId="3B0C71B0" w14:textId="561E6D63" w:rsidR="00880613" w:rsidRPr="00F34E6E" w:rsidRDefault="00880613" w:rsidP="003A3173">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3A3173">
      <w:pPr>
        <w:rPr>
          <w:bCs/>
        </w:rPr>
        <w:pPrChange w:id="312" w:author="Gerhard Viljoen" w:date="2019-11-06T00:01:00Z">
          <w:pPr/>
        </w:pPrChange>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3A3173">
      <w:pPr>
        <w:rPr>
          <w:bCs/>
        </w:rPr>
        <w:pPrChange w:id="313" w:author="Gerhard Viljoen" w:date="2019-11-06T00:01:00Z">
          <w:pPr/>
        </w:pPrChange>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77777777" w:rsidR="00880613" w:rsidRPr="00F34E6E" w:rsidRDefault="00880613" w:rsidP="003A3173">
      <w:pPr>
        <w:pStyle w:val="Heading3"/>
        <w:pPrChange w:id="314" w:author="Gerhard Viljoen" w:date="2019-11-06T00:01:00Z">
          <w:pPr>
            <w:keepNext/>
            <w:numPr>
              <w:ilvl w:val="2"/>
              <w:numId w:val="3"/>
            </w:numPr>
            <w:spacing w:before="360" w:after="120"/>
            <w:outlineLvl w:val="2"/>
          </w:pPr>
        </w:pPrChange>
      </w:pPr>
      <w:bookmarkStart w:id="315" w:name="_Toc23712463"/>
      <w:r w:rsidRPr="00F34E6E">
        <w:t>The Large Hadron Collider</w:t>
      </w:r>
      <w:bookmarkEnd w:id="315"/>
    </w:p>
    <w:p w14:paraId="129BE1A8" w14:textId="09602724" w:rsidR="00880613" w:rsidRPr="00F34E6E" w:rsidRDefault="00880613" w:rsidP="003A3173">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3A3173">
      <w:pPr>
        <w:pPrChange w:id="316" w:author="Gerhard Viljoen" w:date="2019-11-06T00:01:00Z">
          <w:pPr>
            <w:jc w:val="center"/>
          </w:pPr>
        </w:pPrChange>
      </w:pPr>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DB9E1EA" w:rsidR="00880613" w:rsidRPr="00F34E6E" w:rsidRDefault="00880613" w:rsidP="003A3173">
      <w:bookmarkStart w:id="317" w:name="_Ref536289914"/>
      <w:bookmarkStart w:id="318" w:name="_Toc19377340"/>
      <w:r w:rsidRPr="00F34E6E">
        <w:t xml:space="preserve">Figure </w:t>
      </w:r>
      <w:r w:rsidRPr="00F34E6E">
        <w:fldChar w:fldCharType="begin"/>
      </w:r>
      <w:r w:rsidRPr="00F34E6E">
        <w:instrText xml:space="preserve"> SEQ Figure \* ARABIC </w:instrText>
      </w:r>
      <w:r w:rsidRPr="00F34E6E">
        <w:fldChar w:fldCharType="separate"/>
      </w:r>
      <w:r w:rsidR="001D4F3A">
        <w:t>4</w:t>
      </w:r>
      <w:r w:rsidRPr="00F34E6E">
        <w:fldChar w:fldCharType="end"/>
      </w:r>
      <w:bookmarkEnd w:id="317"/>
      <w:r w:rsidRPr="00F34E6E">
        <w:t xml:space="preserve">: </w:t>
      </w:r>
      <w:bookmarkStart w:id="319" w:name="_Ref536289902"/>
      <w:r w:rsidRPr="00F34E6E">
        <w:t>CERN facilities in geographical context</w:t>
      </w:r>
      <w:bookmarkEnd w:id="319"/>
      <w:r w:rsidRPr="00F34E6E">
        <w:t xml:space="preserve"> </w:t>
      </w:r>
      <w:sdt>
        <w:sdtPr>
          <w:id w:val="737440744"/>
          <w:citation/>
        </w:sdtPr>
        <w:sdtEnd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318"/>
    </w:p>
    <w:p w14:paraId="51BDAAF2" w14:textId="77777777" w:rsidR="00880613" w:rsidRPr="00F34E6E" w:rsidRDefault="00880613" w:rsidP="003A3173">
      <w:pPr>
        <w:pPrChange w:id="320" w:author="Gerhard Viljoen" w:date="2019-11-06T00:01:00Z">
          <w:pPr>
            <w:keepNext/>
            <w:numPr>
              <w:ilvl w:val="4"/>
            </w:numPr>
            <w:spacing w:before="240" w:after="60"/>
            <w:outlineLvl w:val="4"/>
          </w:pPr>
        </w:pPrChange>
      </w:pPr>
      <w:r w:rsidRPr="00F34E6E">
        <w:t>The LHC</w:t>
      </w:r>
    </w:p>
    <w:p w14:paraId="7453F79D" w14:textId="63EA8144" w:rsidR="00880613" w:rsidRPr="00F34E6E" w:rsidRDefault="00880613" w:rsidP="003A3173">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3A3173">
      <w:pPr>
        <w:rPr>
          <w:bCs/>
        </w:rPr>
        <w:pPrChange w:id="321" w:author="Gerhard Viljoen" w:date="2019-11-06T00:01:00Z">
          <w:pPr/>
        </w:pPrChange>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3A3173">
      <w:pPr>
        <w:rPr>
          <w:bCs/>
        </w:rPr>
        <w:pPrChange w:id="322" w:author="Gerhard Viljoen" w:date="2019-11-06T00:01:00Z">
          <w:pPr/>
        </w:pPrChange>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3A3173">
      <w:pPr>
        <w:rPr>
          <w:bCs/>
        </w:rPr>
        <w:pPrChange w:id="323" w:author="Gerhard Viljoen" w:date="2019-11-06T00:01:00Z">
          <w:pPr/>
        </w:pPrChange>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3A3173">
      <w:pPr>
        <w:pPrChange w:id="324" w:author="Gerhard Viljoen" w:date="2019-11-06T00:01:00Z">
          <w:pPr>
            <w:jc w:val="center"/>
          </w:pPr>
        </w:pPrChange>
      </w:pPr>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67FE989" w:rsidR="00880613" w:rsidRPr="00F34E6E" w:rsidRDefault="00880613" w:rsidP="003A3173">
      <w:bookmarkStart w:id="325" w:name="_Ref536345361"/>
      <w:bookmarkStart w:id="326" w:name="_Toc19377342"/>
      <w:r w:rsidRPr="00F34E6E">
        <w:t xml:space="preserve">Figure </w:t>
      </w:r>
      <w:r w:rsidRPr="00F34E6E">
        <w:fldChar w:fldCharType="begin"/>
      </w:r>
      <w:r w:rsidRPr="00F34E6E">
        <w:instrText xml:space="preserve"> SEQ Figure \* ARABIC </w:instrText>
      </w:r>
      <w:r w:rsidRPr="00F34E6E">
        <w:fldChar w:fldCharType="separate"/>
      </w:r>
      <w:r w:rsidR="001D4F3A">
        <w:t>5</w:t>
      </w:r>
      <w:r w:rsidRPr="00F34E6E">
        <w:fldChar w:fldCharType="end"/>
      </w:r>
      <w:bookmarkEnd w:id="325"/>
      <w:r w:rsidRPr="00F34E6E">
        <w:t xml:space="preserve">: The CERN accelerator complex </w:t>
      </w:r>
      <w:sdt>
        <w:sdtPr>
          <w:id w:val="1695414608"/>
          <w:citation/>
        </w:sdtPr>
        <w:sdtEnd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326"/>
    </w:p>
    <w:p w14:paraId="452D1CC9" w14:textId="0564575D" w:rsidR="00880613" w:rsidRPr="00F34E6E" w:rsidRDefault="00880613" w:rsidP="003A3173">
      <w:pPr>
        <w:rPr>
          <w:bCs/>
        </w:rPr>
        <w:pPrChange w:id="327" w:author="Gerhard Viljoen" w:date="2019-11-06T00:01:00Z">
          <w:pPr/>
        </w:pPrChange>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3A3173">
      <w:pPr>
        <w:rPr>
          <w:bCs/>
        </w:rPr>
        <w:pPrChange w:id="328" w:author="Gerhard Viljoen" w:date="2019-11-06T00:01:00Z">
          <w:pPr/>
        </w:pPrChange>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3A3173">
      <w:pPr>
        <w:rPr>
          <w:bCs/>
        </w:rPr>
        <w:pPrChange w:id="329" w:author="Gerhard Viljoen" w:date="2019-11-06T00:01:00Z">
          <w:pPr>
            <w:keepNext/>
            <w:numPr>
              <w:ilvl w:val="3"/>
            </w:numPr>
            <w:spacing w:before="240" w:after="120"/>
            <w:outlineLvl w:val="3"/>
          </w:pPr>
        </w:pPrChange>
      </w:pPr>
      <w:r w:rsidRPr="00F34E6E">
        <w:t>The CERN Experiments</w:t>
      </w:r>
    </w:p>
    <w:p w14:paraId="0BFFB1E4" w14:textId="09CAD1EA" w:rsidR="00880613" w:rsidRPr="00F34E6E" w:rsidRDefault="00880613" w:rsidP="003A3173">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3A3173">
      <w:pPr>
        <w:rPr>
          <w:bCs/>
        </w:rPr>
        <w:pPrChange w:id="330" w:author="Gerhard Viljoen" w:date="2019-11-06T00:01:00Z">
          <w:pPr/>
        </w:pPrChange>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3A3173">
      <w:pPr>
        <w:rPr>
          <w:bCs/>
        </w:rPr>
        <w:pPrChange w:id="331" w:author="Gerhard Viljoen" w:date="2019-11-06T00:01:00Z">
          <w:pPr/>
        </w:pPrChange>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77777777" w:rsidR="00880613" w:rsidRPr="00F34E6E" w:rsidRDefault="00880613" w:rsidP="003A3173">
      <w:pPr>
        <w:pPrChange w:id="332" w:author="Gerhard Viljoen" w:date="2019-11-06T00:01:00Z">
          <w:pPr>
            <w:keepNext/>
            <w:numPr>
              <w:ilvl w:val="1"/>
            </w:numPr>
            <w:spacing w:before="360" w:after="120"/>
            <w:outlineLvl w:val="1"/>
          </w:pPr>
        </w:pPrChange>
      </w:pPr>
      <w:bookmarkStart w:id="333" w:name="_Ref14637230"/>
      <w:bookmarkStart w:id="334" w:name="_Ref14637241"/>
      <w:bookmarkStart w:id="335" w:name="_Toc23712464"/>
      <w:r w:rsidRPr="00F34E6E">
        <w:t>The ALICE Detector &amp; the Transition Radiation Detector</w:t>
      </w:r>
      <w:bookmarkEnd w:id="333"/>
      <w:bookmarkEnd w:id="334"/>
      <w:bookmarkEnd w:id="335"/>
      <w:r w:rsidRPr="00F34E6E">
        <w:t xml:space="preserve"> </w:t>
      </w:r>
    </w:p>
    <w:p w14:paraId="1AF5FB76" w14:textId="77777777" w:rsidR="00880613" w:rsidRPr="00F34E6E" w:rsidRDefault="00880613" w:rsidP="003A3173">
      <w:pPr>
        <w:pPrChange w:id="336" w:author="Gerhard Viljoen" w:date="2019-11-06T00:01:00Z">
          <w:pPr>
            <w:keepNext/>
            <w:numPr>
              <w:ilvl w:val="2"/>
            </w:numPr>
            <w:spacing w:before="360" w:after="120"/>
            <w:outlineLvl w:val="2"/>
          </w:pPr>
        </w:pPrChange>
      </w:pPr>
      <w:bookmarkStart w:id="337" w:name="_Toc23712465"/>
      <w:r w:rsidRPr="00F34E6E">
        <w:t>The ALICE Detector System</w:t>
      </w:r>
      <w:bookmarkEnd w:id="337"/>
    </w:p>
    <w:p w14:paraId="69BCA99E" w14:textId="77777777" w:rsidR="00880613" w:rsidRPr="00F34E6E" w:rsidRDefault="00880613" w:rsidP="003A3173"/>
    <w:p w14:paraId="05C404BE" w14:textId="3CE1E0D1" w:rsidR="00880613" w:rsidRPr="00F34E6E" w:rsidRDefault="00880613" w:rsidP="003A3173">
      <w:pPr>
        <w:rPr>
          <w:bCs/>
        </w:rPr>
        <w:pPrChange w:id="338" w:author="Gerhard Viljoen" w:date="2019-11-06T00:01:00Z">
          <w:pPr/>
        </w:pPrChange>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3A3173">
      <w:pPr>
        <w:rPr>
          <w:bCs/>
        </w:rPr>
        <w:pPrChange w:id="339" w:author="Gerhard Viljoen" w:date="2019-11-06T00:01:00Z">
          <w:pPr/>
        </w:pPrChange>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3A3173">
      <w:pPr>
        <w:rPr>
          <w:bCs/>
        </w:rPr>
        <w:pPrChange w:id="340" w:author="Gerhard Viljoen" w:date="2019-11-06T00:01:00Z">
          <w:pPr/>
        </w:pPrChange>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3A3173">
      <w:pPr>
        <w:pPrChange w:id="341" w:author="Gerhard Viljoen" w:date="2019-11-06T00:01:00Z">
          <w:pPr>
            <w:jc w:val="center"/>
          </w:pPr>
        </w:pPrChange>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A013A3C" w:rsidR="00880613" w:rsidRPr="00F34E6E" w:rsidRDefault="00880613" w:rsidP="003A3173">
      <w:bookmarkStart w:id="34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6</w:t>
      </w:r>
      <w:r w:rsidRPr="00F34E6E">
        <w:fldChar w:fldCharType="end"/>
      </w:r>
      <w:bookmarkEnd w:id="342"/>
      <w:r w:rsidRPr="00F34E6E">
        <w:t>: A schematic cross-section of the ALICE detector, with the TRD shown in yellow and its 18 sectors in azimuthal angle numbered.</w:t>
      </w:r>
    </w:p>
    <w:p w14:paraId="1E4FEBE3" w14:textId="56AA6D5C" w:rsidR="00880613" w:rsidRPr="00F34E6E" w:rsidRDefault="00880613" w:rsidP="003A3173">
      <w:pPr>
        <w:rPr>
          <w:bCs/>
        </w:rPr>
        <w:pPrChange w:id="343" w:author="Gerhard Viljoen" w:date="2019-11-06T00:01:00Z">
          <w:pPr/>
        </w:pPrChange>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3A3173">
      <w:pPr>
        <w:rPr>
          <w:bCs/>
        </w:rPr>
        <w:pPrChange w:id="344" w:author="Gerhard Viljoen" w:date="2019-11-06T00:01:00Z">
          <w:pPr/>
        </w:pPrChange>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3A3173">
      <w:pPr>
        <w:rPr>
          <w:bCs/>
        </w:rPr>
        <w:pPrChange w:id="345" w:author="Gerhard Viljoen" w:date="2019-11-06T00:01:00Z">
          <w:pPr/>
        </w:pPrChange>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3A3173">
      <w:pPr>
        <w:rPr>
          <w:bCs/>
        </w:rPr>
        <w:pPrChange w:id="346" w:author="Gerhard Viljoen" w:date="2019-11-06T00:01:00Z">
          <w:pPr>
            <w:keepNext/>
            <w:numPr>
              <w:ilvl w:val="3"/>
            </w:numPr>
            <w:spacing w:before="240" w:after="120"/>
            <w:outlineLvl w:val="3"/>
          </w:pPr>
        </w:pPrChange>
      </w:pPr>
      <w:r w:rsidRPr="00F34E6E">
        <w:t>The Transition Radiation Detector</w:t>
      </w:r>
    </w:p>
    <w:p w14:paraId="0D7A6620" w14:textId="10F79EEE" w:rsidR="00880613" w:rsidRPr="00F34E6E" w:rsidRDefault="00880613" w:rsidP="003A3173">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3A3173">
      <w:pPr>
        <w:pPrChange w:id="347" w:author="Gerhard Viljoen" w:date="2019-11-06T00:01:00Z">
          <w:pPr>
            <w:keepNext/>
            <w:numPr>
              <w:ilvl w:val="4"/>
            </w:numPr>
            <w:spacing w:before="240" w:after="60"/>
            <w:outlineLvl w:val="4"/>
          </w:pPr>
        </w:pPrChange>
      </w:pPr>
      <w:r w:rsidRPr="00F34E6E">
        <w:t>TRD Design Synopsis</w:t>
      </w:r>
    </w:p>
    <w:p w14:paraId="186B5090" w14:textId="3E8A7FA8" w:rsidR="00880613" w:rsidRPr="00F34E6E" w:rsidRDefault="00880613" w:rsidP="003A3173">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3A3173">
      <w:pPr>
        <w:rPr>
          <w:bCs/>
        </w:rPr>
        <w:pPrChange w:id="348" w:author="Gerhard Viljoen" w:date="2019-11-06T00:01:00Z">
          <w:pPr>
            <w:jc w:val="center"/>
          </w:pPr>
        </w:pPrChange>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3173">
      <w:pPr>
        <w:rPr>
          <w:bCs/>
        </w:rPr>
        <w:pPrChange w:id="349" w:author="Gerhard Viljoen" w:date="2019-11-06T00:01:00Z">
          <w:pPr>
            <w:jc w:val="center"/>
          </w:pPr>
        </w:pPrChange>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D97DF9F" w:rsidR="00880613" w:rsidRPr="00F34E6E" w:rsidRDefault="00880613" w:rsidP="003A3173">
      <w:bookmarkStart w:id="35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7</w:t>
      </w:r>
      <w:r w:rsidRPr="00F34E6E">
        <w:fldChar w:fldCharType="end"/>
      </w:r>
      <w:bookmarkEnd w:id="350"/>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3A3173">
      <w:pPr>
        <w:rPr>
          <w:bCs/>
        </w:rPr>
        <w:pPrChange w:id="351" w:author="Gerhard Viljoen" w:date="2019-11-06T00:01:00Z">
          <w:pPr/>
        </w:pPrChange>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77777777" w:rsidR="00880613" w:rsidRPr="00F34E6E" w:rsidRDefault="00880613" w:rsidP="003A3173">
      <w:pPr>
        <w:pPrChange w:id="352" w:author="Gerhard Viljoen" w:date="2019-11-06T00:01:00Z">
          <w:pPr>
            <w:keepNext/>
            <w:numPr>
              <w:ilvl w:val="4"/>
            </w:numPr>
            <w:spacing w:before="240" w:after="60"/>
            <w:outlineLvl w:val="4"/>
          </w:pPr>
        </w:pPrChange>
      </w:pPr>
      <w:bookmarkStart w:id="353" w:name="_Ref16010545"/>
      <w:r w:rsidRPr="00F34E6E">
        <w:t>TRD Measurement Mechanism</w:t>
      </w:r>
      <w:bookmarkEnd w:id="353"/>
    </w:p>
    <w:p w14:paraId="709397C6" w14:textId="77777777" w:rsidR="00880613" w:rsidRPr="00F34E6E" w:rsidRDefault="00880613" w:rsidP="003A3173">
      <w:pPr>
        <w:rPr>
          <w:bCs/>
        </w:rPr>
        <w:pPrChange w:id="354" w:author="Gerhard Viljoen" w:date="2019-11-06T00:01:00Z">
          <w:pPr>
            <w:keepNext/>
            <w:numPr>
              <w:ilvl w:val="5"/>
            </w:numPr>
            <w:spacing w:before="240" w:after="60"/>
            <w:outlineLvl w:val="5"/>
          </w:pPr>
        </w:pPrChange>
      </w:pPr>
      <w:r w:rsidRPr="00F34E6E">
        <w:t>Interactions of Particles with Matter</w:t>
      </w:r>
    </w:p>
    <w:p w14:paraId="69327872" w14:textId="67C0923A" w:rsidR="00880613" w:rsidRPr="00F34E6E" w:rsidRDefault="00880613" w:rsidP="003A3173">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77777777" w:rsidR="00880613" w:rsidRPr="00F34E6E" w:rsidRDefault="00880613" w:rsidP="003A3173">
      <w:pPr>
        <w:rPr>
          <w:bCs/>
        </w:rPr>
        <w:pPrChange w:id="355" w:author="Gerhard Viljoen" w:date="2019-11-06T00:01:00Z">
          <w:pPr>
            <w:keepNext/>
            <w:numPr>
              <w:ilvl w:val="5"/>
            </w:numPr>
            <w:spacing w:before="240" w:after="60"/>
            <w:outlineLvl w:val="5"/>
          </w:pPr>
        </w:pPrChange>
      </w:pPr>
      <w:bookmarkStart w:id="356" w:name="_Ref1812859"/>
      <w:bookmarkStart w:id="357" w:name="_Ref1812904"/>
      <w:bookmarkStart w:id="358" w:name="_Ref1812912"/>
      <w:r w:rsidRPr="00F34E6E">
        <w:t>The Bethe-Bloch Curve</w:t>
      </w:r>
      <w:bookmarkEnd w:id="356"/>
      <w:bookmarkEnd w:id="357"/>
      <w:bookmarkEnd w:id="358"/>
    </w:p>
    <w:p w14:paraId="4ABC8DDF" w14:textId="746868BF" w:rsidR="00880613" w:rsidRPr="00F34E6E" w:rsidRDefault="00880613" w:rsidP="003A3173">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End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D372B8" w:rsidP="003A3173">
      <w:pPr>
        <w:rPr>
          <w:bCs/>
        </w:rPr>
        <w:pPrChange w:id="359" w:author="Gerhard Viljoen" w:date="2019-11-06T00:01:00Z">
          <w:pPr/>
        </w:pPrChange>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EF00A5A" w:rsidR="00880613" w:rsidRPr="00F34E6E" w:rsidRDefault="00880613" w:rsidP="003A3173">
      <w:pPr>
        <w:pPrChange w:id="360" w:author="Gerhard Viljoen" w:date="2019-11-06T00:01:00Z">
          <w:pPr/>
        </w:pPrChange>
      </w:pPr>
      <w:bookmarkStart w:id="361"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361"/>
    </w:p>
    <w:p w14:paraId="6FD1A52F" w14:textId="60BBA03D" w:rsidR="00880613" w:rsidRPr="00F34E6E" w:rsidRDefault="00880613" w:rsidP="003A3173">
      <w:pPr>
        <w:rPr>
          <w:bCs/>
        </w:rPr>
        <w:pPrChange w:id="362" w:author="Gerhard Viljoen" w:date="2019-11-06T00:01:00Z">
          <w:pPr/>
        </w:pPrChange>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A3173">
      <w:pPr>
        <w:rPr>
          <w:bCs/>
        </w:rPr>
        <w:pPrChange w:id="363" w:author="Gerhard Viljoen" w:date="2019-11-06T00:01:00Z">
          <w:pPr/>
        </w:pPrChange>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D3DD04C" w:rsidR="00880613" w:rsidRPr="00F34E6E" w:rsidRDefault="00880613" w:rsidP="003A3173">
      <w:pPr>
        <w:pPrChange w:id="364" w:author="Gerhard Viljoen" w:date="2019-11-06T00:01:00Z">
          <w:pPr/>
        </w:pPrChange>
      </w:pPr>
      <w:bookmarkStart w:id="365"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365"/>
    </w:p>
    <w:p w14:paraId="63E1771E" w14:textId="77777777" w:rsidR="00880613" w:rsidRPr="00F34E6E" w:rsidRDefault="00880613" w:rsidP="003A3173">
      <w:pPr>
        <w:pPrChange w:id="366" w:author="Gerhard Viljoen" w:date="2019-11-06T00:01:00Z">
          <w:pPr>
            <w:jc w:val="center"/>
          </w:pPr>
        </w:pPrChange>
      </w:pPr>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3DFF302" w:rsidR="00880613" w:rsidRPr="00F34E6E" w:rsidRDefault="00880613" w:rsidP="003A3173">
      <w:bookmarkStart w:id="367" w:name="_Ref535605965"/>
      <w:bookmarkStart w:id="368" w:name="_Toc19377344"/>
      <w:r w:rsidRPr="00F34E6E">
        <w:t xml:space="preserve">Figure </w:t>
      </w:r>
      <w:r w:rsidRPr="00F34E6E">
        <w:fldChar w:fldCharType="begin"/>
      </w:r>
      <w:r w:rsidRPr="00F34E6E">
        <w:instrText xml:space="preserve"> SEQ Figure \* ARABIC </w:instrText>
      </w:r>
      <w:r w:rsidRPr="00F34E6E">
        <w:fldChar w:fldCharType="separate"/>
      </w:r>
      <w:r w:rsidR="001D4F3A">
        <w:t>8</w:t>
      </w:r>
      <w:r w:rsidRPr="00F34E6E">
        <w:fldChar w:fldCharType="end"/>
      </w:r>
      <w:bookmarkEnd w:id="367"/>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368"/>
    </w:p>
    <w:p w14:paraId="2D4ACCA0" w14:textId="77777777" w:rsidR="00880613" w:rsidRPr="00F34E6E" w:rsidRDefault="00880613" w:rsidP="003A3173">
      <w:pPr>
        <w:rPr>
          <w:bCs/>
        </w:rPr>
        <w:pPrChange w:id="369" w:author="Gerhard Viljoen" w:date="2019-11-06T00:01:00Z">
          <w:pPr>
            <w:keepNext/>
            <w:numPr>
              <w:ilvl w:val="5"/>
            </w:numPr>
            <w:spacing w:before="240" w:after="60"/>
            <w:outlineLvl w:val="5"/>
          </w:pPr>
        </w:pPrChange>
      </w:pPr>
      <w:r w:rsidRPr="00F34E6E">
        <w:t>Transition Radiation</w:t>
      </w:r>
    </w:p>
    <w:p w14:paraId="2998F25D" w14:textId="611FCEE9" w:rsidR="00880613" w:rsidRPr="00F34E6E" w:rsidRDefault="00880613" w:rsidP="003A3173">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3A3173">
      <w:pPr>
        <w:rPr>
          <w:bCs/>
        </w:rPr>
        <w:pPrChange w:id="370" w:author="Gerhard Viljoen" w:date="2019-11-06T00:01:00Z">
          <w:pPr/>
        </w:pPrChange>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3A3173">
      <w:pPr>
        <w:rPr>
          <w:bCs/>
        </w:rPr>
        <w:pPrChange w:id="371" w:author="Gerhard Viljoen" w:date="2019-11-06T00:01:00Z">
          <w:pPr/>
        </w:pPrChange>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3A3173">
      <w:pPr>
        <w:pPrChange w:id="372" w:author="Gerhard Viljoen" w:date="2019-11-06T00:01:00Z">
          <w:pPr>
            <w:jc w:val="center"/>
          </w:pPr>
        </w:pPrChange>
      </w:pPr>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93887E2" w:rsidR="00880613" w:rsidRPr="00F34E6E" w:rsidRDefault="00880613" w:rsidP="003A3173">
      <w:bookmarkStart w:id="373" w:name="_Ref15053369"/>
      <w:bookmarkStart w:id="37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9</w:t>
      </w:r>
      <w:r w:rsidRPr="00F34E6E">
        <w:fldChar w:fldCharType="end"/>
      </w:r>
      <w:bookmarkEnd w:id="373"/>
      <w:r w:rsidRPr="00F34E6E">
        <w:t>: A schematic representation of the components in an MWPC module</w:t>
      </w:r>
      <w:bookmarkEnd w:id="374"/>
    </w:p>
    <w:p w14:paraId="7C1C4791" w14:textId="77777777" w:rsidR="00880613" w:rsidRPr="00F34E6E" w:rsidRDefault="00880613" w:rsidP="003A3173">
      <w:pPr>
        <w:rPr>
          <w:bCs/>
        </w:rPr>
        <w:pPrChange w:id="375" w:author="Gerhard Viljoen" w:date="2019-11-06T00:01:00Z">
          <w:pPr/>
        </w:pPrChange>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77777777" w:rsidR="00880613" w:rsidRPr="00F34E6E" w:rsidRDefault="00880613" w:rsidP="003A3173">
      <w:pPr>
        <w:pStyle w:val="Heading3"/>
        <w:pPrChange w:id="376" w:author="Gerhard Viljoen" w:date="2019-11-06T00:01:00Z">
          <w:pPr>
            <w:keepNext/>
            <w:numPr>
              <w:ilvl w:val="2"/>
              <w:numId w:val="3"/>
            </w:numPr>
            <w:spacing w:before="360" w:after="120"/>
            <w:outlineLvl w:val="2"/>
          </w:pPr>
        </w:pPrChange>
      </w:pPr>
      <w:bookmarkStart w:id="377" w:name="_Toc23712466"/>
      <w:r w:rsidRPr="00F34E6E">
        <w:lastRenderedPageBreak/>
        <w:t>HEP Software</w:t>
      </w:r>
      <w:bookmarkEnd w:id="377"/>
    </w:p>
    <w:p w14:paraId="689F8AB9" w14:textId="77777777" w:rsidR="00880613" w:rsidRPr="00F34E6E" w:rsidRDefault="00880613" w:rsidP="003A3173">
      <w:pPr>
        <w:rPr>
          <w:bCs/>
        </w:rPr>
        <w:pPrChange w:id="378" w:author="Gerhard Viljoen" w:date="2019-11-06T00:01:00Z">
          <w:pPr>
            <w:keepNext/>
            <w:numPr>
              <w:ilvl w:val="3"/>
            </w:numPr>
            <w:spacing w:before="240" w:after="120"/>
            <w:outlineLvl w:val="3"/>
          </w:pPr>
        </w:pPrChange>
      </w:pPr>
      <w:r w:rsidRPr="00F34E6E">
        <w:t>ROOT</w:t>
      </w:r>
    </w:p>
    <w:p w14:paraId="4B99D2F1" w14:textId="20E7AB50" w:rsidR="00880613" w:rsidRPr="00F34E6E" w:rsidRDefault="00880613" w:rsidP="003A3173">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3A3173">
      <w:pPr>
        <w:rPr>
          <w:bCs/>
        </w:rPr>
        <w:pPrChange w:id="379" w:author="Gerhard Viljoen" w:date="2019-11-06T00:01:00Z">
          <w:pPr/>
        </w:pPrChange>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3A3173">
      <w:pPr>
        <w:rPr>
          <w:bCs/>
        </w:rPr>
        <w:pPrChange w:id="380" w:author="Gerhard Viljoen" w:date="2019-11-06T00:01:00Z">
          <w:pPr/>
        </w:pPrChange>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3A3173">
      <w:pPr>
        <w:rPr>
          <w:bCs/>
        </w:rPr>
        <w:pPrChange w:id="381" w:author="Gerhard Viljoen" w:date="2019-11-06T00:01:00Z">
          <w:pPr/>
        </w:pPrChange>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3A3173">
      <w:pPr>
        <w:rPr>
          <w:bCs/>
        </w:rPr>
        <w:pPrChange w:id="382" w:author="Gerhard Viljoen" w:date="2019-11-06T00:01:00Z">
          <w:pPr>
            <w:keepNext/>
            <w:numPr>
              <w:ilvl w:val="3"/>
            </w:numPr>
            <w:spacing w:before="240" w:after="120"/>
            <w:outlineLvl w:val="3"/>
          </w:pPr>
        </w:pPrChange>
      </w:pPr>
      <w:r w:rsidRPr="00F34E6E">
        <w:t xml:space="preserve">AliROOT </w:t>
      </w:r>
    </w:p>
    <w:p w14:paraId="2D27A8C9" w14:textId="77777777" w:rsidR="00880613" w:rsidRPr="00F34E6E" w:rsidRDefault="00880613" w:rsidP="003A3173">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3A3173">
      <w:pPr>
        <w:rPr>
          <w:bCs/>
        </w:rPr>
        <w:pPrChange w:id="383" w:author="Gerhard Viljoen" w:date="2019-11-06T00:01:00Z">
          <w:pPr/>
        </w:pPrChange>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3A3173">
      <w:pPr>
        <w:rPr>
          <w:bCs/>
        </w:rPr>
        <w:pPrChange w:id="384" w:author="Gerhard Viljoen" w:date="2019-11-06T00:01:00Z">
          <w:pPr/>
        </w:pPrChange>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A3173">
      <w:pPr>
        <w:rPr>
          <w:bCs/>
        </w:rPr>
        <w:pPrChange w:id="385" w:author="Gerhard Viljoen" w:date="2019-11-06T00:01:00Z">
          <w:pPr/>
        </w:pPrChange>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72B8" w:rsidP="003A3173">
      <w:pPr>
        <w:rPr>
          <w:bCs/>
        </w:rPr>
        <w:pPrChange w:id="386" w:author="Gerhard Viljoen" w:date="2019-11-06T00:01:00Z">
          <w:pPr>
            <w:keepNext/>
            <w:numPr>
              <w:ilvl w:val="3"/>
            </w:numPr>
            <w:spacing w:before="240" w:after="120"/>
            <w:outlineLvl w:val="3"/>
          </w:pPr>
        </w:pPrChange>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3A3173">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A3173">
      <w:pPr>
        <w:rPr>
          <w:bCs/>
        </w:rPr>
        <w:pPrChange w:id="387" w:author="Gerhard Viljoen" w:date="2019-11-06T00:01:00Z">
          <w:pPr/>
        </w:pPrChange>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A3173">
      <w:pPr>
        <w:rPr>
          <w:bCs/>
        </w:rPr>
        <w:pPrChange w:id="388" w:author="Gerhard Viljoen" w:date="2019-11-06T00:01:00Z">
          <w:pPr>
            <w:keepNext/>
            <w:numPr>
              <w:ilvl w:val="3"/>
            </w:numPr>
            <w:spacing w:before="240" w:after="120"/>
            <w:outlineLvl w:val="3"/>
          </w:pPr>
        </w:pPrChange>
      </w:pPr>
      <w:r w:rsidRPr="00F34E6E">
        <w:t>Geant4</w:t>
      </w:r>
    </w:p>
    <w:p w14:paraId="0B4C0412" w14:textId="7CDCB374" w:rsidR="00880613" w:rsidRPr="00F34E6E" w:rsidRDefault="00880613" w:rsidP="003A3173">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3A3173">
      <w:pPr>
        <w:rPr>
          <w:bCs/>
        </w:rPr>
        <w:pPrChange w:id="389" w:author="Gerhard Viljoen" w:date="2019-11-06T00:01:00Z">
          <w:pPr/>
        </w:pPrChange>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77777777" w:rsidR="00880613" w:rsidRPr="00F34E6E" w:rsidRDefault="00880613" w:rsidP="00BF3A1D">
      <w:pPr>
        <w:pStyle w:val="Heading1"/>
      </w:pPr>
      <w:bookmarkStart w:id="390" w:name="_Ref23546572"/>
      <w:bookmarkStart w:id="391" w:name="_Toc23712467"/>
      <w:r w:rsidRPr="00F34E6E">
        <w:lastRenderedPageBreak/>
        <w:t>Particle Identification</w:t>
      </w:r>
      <w:bookmarkEnd w:id="390"/>
      <w:bookmarkEnd w:id="391"/>
    </w:p>
    <w:p w14:paraId="215C0C54" w14:textId="77777777" w:rsidR="00880613" w:rsidRPr="00F34E6E" w:rsidRDefault="00880613" w:rsidP="003A3173">
      <w:pPr>
        <w:pPrChange w:id="392" w:author="Gerhard Viljoen" w:date="2019-11-06T00:01:00Z">
          <w:pPr>
            <w:keepNext/>
            <w:numPr>
              <w:ilvl w:val="1"/>
            </w:numPr>
            <w:spacing w:before="360" w:after="120"/>
            <w:outlineLvl w:val="1"/>
          </w:pPr>
        </w:pPrChange>
      </w:pPr>
      <w:bookmarkStart w:id="393" w:name="_Toc23712468"/>
      <w:r w:rsidRPr="00F34E6E">
        <w:t>Introduction</w:t>
      </w:r>
      <w:bookmarkEnd w:id="393"/>
    </w:p>
    <w:p w14:paraId="6351BBF2" w14:textId="77777777" w:rsidR="00880613" w:rsidRPr="00F34E6E" w:rsidRDefault="00880613" w:rsidP="003A3173">
      <w:pPr>
        <w:pStyle w:val="Heading3"/>
        <w:pPrChange w:id="394" w:author="Gerhard Viljoen" w:date="2019-11-06T00:01:00Z">
          <w:pPr>
            <w:keepNext/>
            <w:numPr>
              <w:ilvl w:val="2"/>
              <w:numId w:val="3"/>
            </w:numPr>
            <w:spacing w:before="360" w:after="120"/>
            <w:outlineLvl w:val="2"/>
          </w:pPr>
        </w:pPrChange>
      </w:pPr>
      <w:bookmarkStart w:id="395" w:name="_Toc23712469"/>
      <w:r w:rsidRPr="00F34E6E">
        <w:t>Particle Identification in the TRD</w:t>
      </w:r>
      <w:bookmarkEnd w:id="395"/>
    </w:p>
    <w:p w14:paraId="51A40D0D" w14:textId="00EDF55D" w:rsidR="00880613" w:rsidRPr="00F34E6E" w:rsidRDefault="00880613" w:rsidP="003A3173">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3A3173">
      <w:pPr>
        <w:rPr>
          <w:bCs/>
        </w:rPr>
        <w:pPrChange w:id="396" w:author="Gerhard Viljoen" w:date="2019-11-06T00:01:00Z">
          <w:pPr/>
        </w:pPrChange>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3A3173">
      <w:pPr>
        <w:rPr>
          <w:bCs/>
        </w:rPr>
        <w:pPrChange w:id="397" w:author="Gerhard Viljoen" w:date="2019-11-06T00:01:00Z">
          <w:pPr/>
        </w:pPrChange>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3A3173">
      <w:pPr>
        <w:rPr>
          <w:bCs/>
        </w:rPr>
        <w:pPrChange w:id="398" w:author="Gerhard Viljoen" w:date="2019-11-06T00:01:00Z">
          <w:pPr/>
        </w:pPrChange>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3A3173">
      <w:pPr>
        <w:pPrChange w:id="399" w:author="Gerhard Viljoen" w:date="2019-11-06T00:01:00Z">
          <w:pPr>
            <w:jc w:val="center"/>
          </w:pPr>
        </w:pPrChange>
      </w:pPr>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46E3E880" w:rsidR="00880613" w:rsidRPr="00F34E6E" w:rsidRDefault="00880613" w:rsidP="003A3173">
      <w:bookmarkStart w:id="400" w:name="_Ref2341738"/>
      <w:bookmarkStart w:id="401" w:name="_Ref2341732"/>
      <w:bookmarkStart w:id="402"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10</w:t>
      </w:r>
      <w:r w:rsidRPr="00F34E6E">
        <w:fldChar w:fldCharType="end"/>
      </w:r>
      <w:bookmarkEnd w:id="400"/>
      <w:r w:rsidRPr="00F34E6E">
        <w:t xml:space="preserve">: Time evolution of the TRD signal, measured as pulse height vs drift time for electrons and pions (both at P = 2GeV) </w:t>
      </w:r>
      <w:sdt>
        <w:sdtPr>
          <w:id w:val="-605425925"/>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401"/>
      <w:bookmarkEnd w:id="402"/>
    </w:p>
    <w:p w14:paraId="47CD17DC" w14:textId="5D42FC3F" w:rsidR="00880613" w:rsidRPr="00F34E6E" w:rsidRDefault="00880613" w:rsidP="003A3173">
      <w:pPr>
        <w:rPr>
          <w:bCs/>
        </w:rPr>
        <w:pPrChange w:id="403" w:author="Gerhard Viljoen" w:date="2019-11-06T00:01:00Z">
          <w:pPr/>
        </w:pPrChange>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3A3173">
      <w:pPr>
        <w:rPr>
          <w:rFonts w:eastAsia="MS Mincho"/>
          <w:bCs/>
        </w:rPr>
        <w:pPrChange w:id="404" w:author="Gerhard Viljoen" w:date="2019-11-06T00:01:00Z">
          <w:pPr/>
        </w:pPrChange>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3A3173">
      <w:pPr>
        <w:rPr>
          <w:bCs/>
        </w:rPr>
        <w:pPrChange w:id="405" w:author="Gerhard Viljoen" w:date="2019-11-06T00:01:00Z">
          <w:pPr>
            <w:keepNext/>
            <w:numPr>
              <w:ilvl w:val="3"/>
            </w:numPr>
            <w:spacing w:before="240" w:after="120"/>
            <w:outlineLvl w:val="3"/>
          </w:pPr>
        </w:pPrChange>
      </w:pPr>
      <w:r w:rsidRPr="00F34E6E">
        <w:lastRenderedPageBreak/>
        <w:t>Methods used in Particle Identification</w:t>
      </w:r>
    </w:p>
    <w:p w14:paraId="1EDDF939" w14:textId="77777777" w:rsidR="00880613" w:rsidRPr="00F34E6E" w:rsidRDefault="00880613" w:rsidP="003A3173">
      <w:pPr>
        <w:rPr>
          <w:bCs/>
        </w:rPr>
      </w:pPr>
      <w:r w:rsidRPr="00F34E6E">
        <w:t>Currently, the following methods are employed in production for particle identification based on TRD data:</w:t>
      </w:r>
    </w:p>
    <w:p w14:paraId="44AECBC2" w14:textId="77777777" w:rsidR="00880613" w:rsidRPr="003A3173" w:rsidRDefault="00880613" w:rsidP="003A3173">
      <w:pPr>
        <w:pStyle w:val="ListParagraph"/>
        <w:numPr>
          <w:ilvl w:val="0"/>
          <w:numId w:val="6"/>
        </w:numPr>
        <w:rPr>
          <w:bCs/>
        </w:rPr>
        <w:pPrChange w:id="406" w:author="Gerhard Viljoen" w:date="2019-11-06T00:01:00Z">
          <w:pPr>
            <w:numPr>
              <w:numId w:val="6"/>
            </w:numPr>
            <w:ind w:left="720" w:hanging="360"/>
            <w:contextualSpacing/>
          </w:pPr>
        </w:pPrChange>
      </w:pPr>
      <w:r w:rsidRPr="00F34E6E">
        <w:t>Truncated mean of the signal</w:t>
      </w:r>
    </w:p>
    <w:p w14:paraId="00CBB955" w14:textId="77777777" w:rsidR="00880613" w:rsidRPr="003A3173" w:rsidRDefault="00880613" w:rsidP="003A3173">
      <w:pPr>
        <w:pStyle w:val="ListParagraph"/>
        <w:numPr>
          <w:ilvl w:val="0"/>
          <w:numId w:val="6"/>
        </w:numPr>
        <w:rPr>
          <w:bCs/>
        </w:rPr>
        <w:pPrChange w:id="407" w:author="Gerhard Viljoen" w:date="2019-11-06T00:01:00Z">
          <w:pPr>
            <w:numPr>
              <w:numId w:val="6"/>
            </w:numPr>
            <w:ind w:left="720" w:hanging="360"/>
            <w:contextualSpacing/>
          </w:pPr>
        </w:pPrChange>
      </w:pPr>
      <w:r w:rsidRPr="00F34E6E">
        <w:t>One- and two-dimensional likelihood estimations</w:t>
      </w:r>
    </w:p>
    <w:p w14:paraId="22919BEA" w14:textId="77777777" w:rsidR="00880613" w:rsidRPr="003A3173" w:rsidRDefault="00880613" w:rsidP="003A3173">
      <w:pPr>
        <w:pStyle w:val="ListParagraph"/>
        <w:numPr>
          <w:ilvl w:val="0"/>
          <w:numId w:val="6"/>
        </w:numPr>
        <w:rPr>
          <w:bCs/>
        </w:rPr>
        <w:pPrChange w:id="408" w:author="Gerhard Viljoen" w:date="2019-11-06T00:01:00Z">
          <w:pPr>
            <w:numPr>
              <w:numId w:val="6"/>
            </w:numPr>
            <w:ind w:left="720" w:hanging="360"/>
            <w:contextualSpacing/>
          </w:pPr>
        </w:pPrChange>
      </w:pPr>
      <w:r w:rsidRPr="00F34E6E">
        <w:t>Neural Networks</w:t>
      </w:r>
    </w:p>
    <w:p w14:paraId="47173607" w14:textId="77777777" w:rsidR="00880613" w:rsidRPr="00F34E6E" w:rsidRDefault="00880613" w:rsidP="003A3173">
      <w:pPr>
        <w:pPrChange w:id="409" w:author="Gerhard Viljoen" w:date="2019-11-06T00:01:00Z">
          <w:pPr>
            <w:keepNext/>
            <w:numPr>
              <w:ilvl w:val="4"/>
            </w:numPr>
            <w:spacing w:before="240" w:after="60"/>
            <w:outlineLvl w:val="4"/>
          </w:pPr>
        </w:pPrChange>
      </w:pPr>
      <w:r w:rsidRPr="00F34E6E">
        <w:t>Truncated Mean</w:t>
      </w:r>
    </w:p>
    <w:p w14:paraId="60807D99" w14:textId="77777777" w:rsidR="00880613" w:rsidRPr="00F34E6E" w:rsidRDefault="00880613" w:rsidP="003A3173">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3A3173">
      <w:pPr>
        <w:pPrChange w:id="410" w:author="Gerhard Viljoen" w:date="2019-11-06T00:01:00Z">
          <w:pPr>
            <w:keepNext/>
            <w:numPr>
              <w:ilvl w:val="4"/>
            </w:numPr>
            <w:spacing w:before="240" w:after="60"/>
            <w:outlineLvl w:val="4"/>
          </w:pPr>
        </w:pPrChange>
      </w:pPr>
      <w:r w:rsidRPr="00F34E6E">
        <w:t>One-dimensional Likelihood (LQ1D)</w:t>
      </w:r>
    </w:p>
    <w:p w14:paraId="2FB3D8A7" w14:textId="55FC2282" w:rsidR="00880613" w:rsidRPr="00F34E6E" w:rsidRDefault="00880613" w:rsidP="003A3173">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3A3173">
      <w:pPr>
        <w:pPrChange w:id="411" w:author="Gerhard Viljoen" w:date="2019-11-06T00:01:00Z">
          <w:pPr>
            <w:jc w:val="center"/>
          </w:pPr>
        </w:pPrChange>
      </w:pPr>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1B57BD39" w:rsidR="00880613" w:rsidRPr="00F34E6E" w:rsidRDefault="00880613" w:rsidP="003A3173">
      <w:bookmarkStart w:id="412" w:name="_Ref2347109"/>
      <w:bookmarkStart w:id="413"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11</w:t>
      </w:r>
      <w:r w:rsidRPr="00F34E6E">
        <w:fldChar w:fldCharType="end"/>
      </w:r>
      <w:bookmarkEnd w:id="412"/>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413"/>
    </w:p>
    <w:p w14:paraId="5D544062" w14:textId="31FC6F9D" w:rsidR="00880613" w:rsidRPr="00F34E6E" w:rsidRDefault="00880613" w:rsidP="003A3173">
      <w:pPr>
        <w:rPr>
          <w:bCs/>
        </w:rPr>
        <w:pPrChange w:id="414" w:author="Gerhard Viljoen" w:date="2019-11-06T00:01:00Z">
          <w:pPr/>
        </w:pPrChange>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F34E6E">
        <w:t>taking into account</w:t>
      </w:r>
      <w:proofErr w:type="gramEnd"/>
      <w:r w:rsidRPr="00F34E6E">
        <w:t xml:space="preserve">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3A3173">
      <w:pPr>
        <w:pPrChange w:id="415" w:author="Gerhard Viljoen" w:date="2019-11-06T00:01:00Z">
          <w:pPr>
            <w:keepNext/>
            <w:numPr>
              <w:ilvl w:val="4"/>
            </w:numPr>
            <w:spacing w:before="240" w:after="60"/>
            <w:outlineLvl w:val="4"/>
          </w:pPr>
        </w:pPrChange>
      </w:pPr>
      <w:r w:rsidRPr="00F34E6E">
        <w:t>Two-dimensional Likelihood (LQ2D)</w:t>
      </w:r>
    </w:p>
    <w:p w14:paraId="44DAC5B9" w14:textId="702ED437" w:rsidR="00880613" w:rsidRPr="00F34E6E" w:rsidRDefault="00880613" w:rsidP="003A3173">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3A3173">
      <w:pPr>
        <w:pPrChange w:id="416" w:author="Gerhard Viljoen" w:date="2019-11-06T00:01:00Z">
          <w:pPr>
            <w:keepNext/>
            <w:numPr>
              <w:ilvl w:val="4"/>
            </w:numPr>
            <w:spacing w:before="240" w:after="60"/>
            <w:outlineLvl w:val="4"/>
          </w:pPr>
        </w:pPrChange>
      </w:pPr>
      <w:r w:rsidRPr="00F34E6E">
        <w:t>Neural Networks</w:t>
      </w:r>
    </w:p>
    <w:p w14:paraId="0CC272D0" w14:textId="2A90B6DC" w:rsidR="00880613" w:rsidRPr="00F34E6E" w:rsidRDefault="00880613" w:rsidP="003A3173">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77777777" w:rsidR="00880613" w:rsidRPr="00F34E6E" w:rsidRDefault="00880613" w:rsidP="003A3173">
      <w:pPr>
        <w:rPr>
          <w:bCs/>
        </w:rPr>
        <w:pPrChange w:id="417" w:author="Gerhard Viljoen" w:date="2019-11-06T00:01:00Z">
          <w:pPr>
            <w:keepNext/>
            <w:numPr>
              <w:ilvl w:val="3"/>
            </w:numPr>
            <w:spacing w:before="240" w:after="120"/>
            <w:outlineLvl w:val="3"/>
          </w:pPr>
        </w:pPrChange>
      </w:pPr>
      <w:bookmarkStart w:id="418" w:name="_Ref18869372"/>
      <w:r w:rsidRPr="00F34E6E">
        <w:lastRenderedPageBreak/>
        <w:t>Particle Identification Accuracy</w:t>
      </w:r>
      <w:bookmarkEnd w:id="418"/>
    </w:p>
    <w:p w14:paraId="1BD16E9F" w14:textId="27D38E8A" w:rsidR="00880613" w:rsidRPr="00F34E6E" w:rsidRDefault="00880613" w:rsidP="003A3173">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3A3173">
      <w:pPr>
        <w:rPr>
          <w:bCs/>
        </w:rPr>
        <w:pPrChange w:id="419" w:author="Gerhard Viljoen" w:date="2019-11-06T00:01:00Z">
          <w:pPr>
            <w:keepNext/>
          </w:pPr>
        </w:pPrChange>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7777777" w:rsidR="00880613" w:rsidRDefault="00880613" w:rsidP="003A3173">
      <w:pPr>
        <w:pPrChange w:id="420" w:author="Gerhard Viljoen" w:date="2019-11-06T00:01:00Z">
          <w:pPr>
            <w:keepNext/>
            <w:jc w:val="center"/>
          </w:pPr>
        </w:pPrChange>
      </w:pPr>
      <w: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E836A5D" w:rsidR="00880613" w:rsidRDefault="00880613" w:rsidP="003A3173">
      <w:pPr>
        <w:pStyle w:val="Caption"/>
        <w:rPr>
          <w:sz w:val="20"/>
        </w:rPr>
      </w:pPr>
      <w:bookmarkStart w:id="421" w:name="_Ref23711620"/>
      <w:r>
        <w:t xml:space="preserve">Figure </w:t>
      </w:r>
      <w:r>
        <w:fldChar w:fldCharType="begin"/>
      </w:r>
      <w:r>
        <w:instrText xml:space="preserve"> SEQ Figure \* ARABIC </w:instrText>
      </w:r>
      <w:r>
        <w:fldChar w:fldCharType="separate"/>
      </w:r>
      <w:r w:rsidR="001D4F3A">
        <w:t>12</w:t>
      </w:r>
      <w:r>
        <w:fldChar w:fldCharType="end"/>
      </w:r>
      <w:bookmarkEnd w:id="421"/>
      <w:r w:rsidR="0080705D">
        <w:t>: Particle identification performance of the TRD, based on various methods discussed</w:t>
      </w:r>
    </w:p>
    <w:p w14:paraId="2A14C8EE" w14:textId="0967D50F" w:rsidR="00880613" w:rsidRPr="003D22E2" w:rsidRDefault="00880613" w:rsidP="003A3173">
      <w:pPr>
        <w:rPr>
          <w:bCs/>
        </w:rPr>
        <w:pPrChange w:id="422" w:author="Gerhard Viljoen" w:date="2019-11-06T00:01:00Z">
          <w:pPr/>
        </w:pPrChange>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3A3173">
      <w:pPr>
        <w:rPr>
          <w:bCs/>
        </w:rPr>
        <w:pPrChange w:id="423" w:author="Gerhard Viljoen" w:date="2019-11-06T00:01:00Z">
          <w:pPr/>
        </w:pPrChange>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77777777" w:rsidR="00880613" w:rsidRPr="00F34E6E" w:rsidRDefault="00880613" w:rsidP="003A3173">
      <w:pPr>
        <w:pPrChange w:id="424" w:author="Gerhard Viljoen" w:date="2019-11-06T00:01:00Z">
          <w:pPr>
            <w:keepNext/>
            <w:numPr>
              <w:ilvl w:val="1"/>
            </w:numPr>
            <w:spacing w:before="360" w:after="120"/>
            <w:outlineLvl w:val="1"/>
          </w:pPr>
        </w:pPrChange>
      </w:pPr>
      <w:bookmarkStart w:id="425" w:name="_Toc23712470"/>
      <w:r w:rsidRPr="00F34E6E">
        <w:t>Theory: Artificial Neural Networks</w:t>
      </w:r>
      <w:bookmarkEnd w:id="425"/>
    </w:p>
    <w:p w14:paraId="7D01B1FF" w14:textId="77777777" w:rsidR="00880613" w:rsidRPr="00F34E6E" w:rsidRDefault="00880613" w:rsidP="003A3173">
      <w:pPr>
        <w:pPrChange w:id="426" w:author="Gerhard Viljoen" w:date="2019-11-06T00:01:00Z">
          <w:pPr>
            <w:keepNext/>
            <w:numPr>
              <w:ilvl w:val="2"/>
            </w:numPr>
            <w:spacing w:before="360" w:after="120"/>
            <w:outlineLvl w:val="2"/>
          </w:pPr>
        </w:pPrChange>
      </w:pPr>
      <w:bookmarkStart w:id="427" w:name="_Toc23712471"/>
      <w:r w:rsidRPr="00F34E6E">
        <w:t>Background: Artificial Intelligence, Machine Learning &amp; Deep Learning</w:t>
      </w:r>
      <w:bookmarkEnd w:id="427"/>
    </w:p>
    <w:p w14:paraId="45167C6C" w14:textId="6DDA48EB" w:rsidR="00880613" w:rsidRPr="00F34E6E" w:rsidRDefault="00880613" w:rsidP="003A3173">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3A3173">
      <w:pPr>
        <w:rPr>
          <w:bCs/>
        </w:rPr>
        <w:pPrChange w:id="428" w:author="Gerhard Viljoen" w:date="2019-11-06T00:01:00Z">
          <w:pPr/>
        </w:pPrChange>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3A3173">
      <w:pPr>
        <w:rPr>
          <w:bCs/>
        </w:rPr>
        <w:pPrChange w:id="429" w:author="Gerhard Viljoen" w:date="2019-11-06T00:01:00Z">
          <w:pPr/>
        </w:pPrChange>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3A3173">
      <w:pPr>
        <w:rPr>
          <w:bCs/>
        </w:rPr>
        <w:pPrChange w:id="430" w:author="Gerhard Viljoen" w:date="2019-11-06T00:01:00Z">
          <w:pPr/>
        </w:pPrChange>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m:t>
        </m:r>
        <m:r>
          <w:lastRenderedPageBreak/>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3A3173">
      <w:pPr>
        <w:pPrChange w:id="431" w:author="Gerhard Viljoen" w:date="2019-11-06T00:01:00Z">
          <w:pPr>
            <w:jc w:val="center"/>
          </w:pPr>
        </w:pPrChange>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361F5A6" w:rsidR="00880613" w:rsidRPr="00F34E6E" w:rsidRDefault="00880613" w:rsidP="003A3173">
      <w:bookmarkStart w:id="43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13</w:t>
      </w:r>
      <w:r w:rsidRPr="00F34E6E">
        <w:fldChar w:fldCharType="end"/>
      </w:r>
      <w:bookmarkEnd w:id="43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77777777" w:rsidR="00880613" w:rsidRPr="00F34E6E" w:rsidRDefault="00880613" w:rsidP="003A3173">
      <w:pPr>
        <w:pPrChange w:id="433" w:author="Gerhard Viljoen" w:date="2019-11-06T00:01:00Z">
          <w:pPr>
            <w:keepNext/>
            <w:numPr>
              <w:ilvl w:val="2"/>
            </w:numPr>
            <w:spacing w:before="360" w:after="120"/>
            <w:outlineLvl w:val="2"/>
          </w:pPr>
        </w:pPrChange>
      </w:pPr>
      <w:bookmarkStart w:id="434" w:name="_Toc23712472"/>
      <w:r w:rsidRPr="00F34E6E">
        <w:t>Mathematical Basis: Artificial Neural Networks</w:t>
      </w:r>
      <w:bookmarkEnd w:id="434"/>
    </w:p>
    <w:p w14:paraId="4AE877A8" w14:textId="057680BD" w:rsidR="00880613" w:rsidRPr="00F34E6E" w:rsidRDefault="00880613" w:rsidP="003A3173">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3A3173">
      <w:pPr>
        <w:rPr>
          <w:bCs/>
        </w:rPr>
        <w:pPrChange w:id="435" w:author="Gerhard Viljoen" w:date="2019-11-06T00:01:00Z">
          <w:pPr/>
        </w:pPrChange>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A3173">
      <w:pPr>
        <w:rPr>
          <w:bCs/>
        </w:rPr>
        <w:pPrChange w:id="436" w:author="Gerhard Viljoen" w:date="2019-11-06T00:01:00Z">
          <w:pPr/>
        </w:pPrChange>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3A3173">
      <w:pPr>
        <w:pPrChange w:id="437"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3A3173">
      <w:pPr>
        <w:rPr>
          <w:bCs/>
        </w:rPr>
        <w:pPrChange w:id="438" w:author="Gerhard Viljoen" w:date="2019-11-06T00:01:00Z">
          <w:pPr/>
        </w:pPrChange>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3A3173">
      <w:pPr>
        <w:rPr>
          <w:bCs/>
        </w:rPr>
        <w:pPrChange w:id="439" w:author="Gerhard Viljoen" w:date="2019-11-06T00:01:00Z">
          <w:pPr/>
        </w:pPrChange>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3A3173">
      <w:pPr>
        <w:rPr>
          <w:bCs/>
        </w:rPr>
        <w:pPrChange w:id="440" w:author="Gerhard Viljoen" w:date="2019-11-06T00:01:00Z">
          <w:pPr/>
        </w:pPrChange>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3A3173">
      <w:pPr>
        <w:rPr>
          <w:bCs/>
        </w:rPr>
        <w:pPrChange w:id="441" w:author="Gerhard Viljoen" w:date="2019-11-06T00:01:00Z">
          <w:pPr/>
        </w:pPrChange>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3A3173">
      <w:pPr>
        <w:rPr>
          <w:bCs/>
        </w:rPr>
        <w:pPrChange w:id="442" w:author="Gerhard Viljoen" w:date="2019-11-06T00:01:00Z">
          <w:pPr/>
        </w:pPrChange>
      </w:pPr>
      <w:r w:rsidRPr="00F34E6E">
        <w:t>Combining the concepts explained above, gives us a representation for a single hidden layer in an ANN as follows:</w:t>
      </w:r>
    </w:p>
    <w:p w14:paraId="562CD656" w14:textId="77777777" w:rsidR="00880613" w:rsidRPr="00F34E6E" w:rsidRDefault="00880613" w:rsidP="003A3173">
      <w:pPr>
        <w:rPr>
          <w:rFonts w:ascii="Cambria" w:hAnsi="Cambria"/>
          <w:bCs/>
        </w:rPr>
        <w:pPrChange w:id="443" w:author="Gerhard Viljoen" w:date="2019-11-06T00:01:00Z">
          <w:pPr/>
        </w:pPrChange>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3A3173">
      <w:pPr>
        <w:pPrChange w:id="444"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3A3173">
      <w:pPr>
        <w:rPr>
          <w:bCs/>
        </w:rPr>
        <w:pPrChange w:id="445" w:author="Gerhard Viljoen" w:date="2019-11-06T00:01:00Z">
          <w:pPr/>
        </w:pPrChange>
      </w:pPr>
      <w:r w:rsidRPr="00F34E6E">
        <w:t>And, by extension, for a neural network with three hidden layers:</w:t>
      </w:r>
    </w:p>
    <w:p w14:paraId="376FB4E0" w14:textId="77777777" w:rsidR="00880613" w:rsidRPr="00F34E6E" w:rsidRDefault="00D372B8" w:rsidP="003A3173">
      <w:pPr>
        <w:rPr>
          <w:rFonts w:ascii="Cambria" w:hAnsi="Cambria"/>
          <w:bCs/>
        </w:rPr>
        <w:pPrChange w:id="446" w:author="Gerhard Viljoen" w:date="2019-11-06T00:01:00Z">
          <w:pPr/>
        </w:pPrChange>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D372B8" w:rsidP="003A3173">
      <w:pPr>
        <w:rPr>
          <w:rFonts w:ascii="Cambria" w:hAnsi="Cambria"/>
          <w:bCs/>
        </w:rPr>
        <w:pPrChange w:id="447" w:author="Gerhard Viljoen" w:date="2019-11-06T00:01:00Z">
          <w:pPr/>
        </w:pPrChange>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D372B8" w:rsidP="003A3173">
      <w:pPr>
        <w:rPr>
          <w:rFonts w:ascii="Cambria" w:hAnsi="Cambria"/>
          <w:bCs/>
        </w:rPr>
        <w:pPrChange w:id="448" w:author="Gerhard Viljoen" w:date="2019-11-06T00:01:00Z">
          <w:pPr/>
        </w:pPrChange>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3A3173">
      <w:pPr>
        <w:pPrChange w:id="449"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3A3173">
      <w:pPr>
        <w:rPr>
          <w:bCs/>
        </w:rPr>
        <w:pPrChange w:id="450" w:author="Gerhard Viljoen" w:date="2019-11-06T00:01:00Z">
          <w:pPr/>
        </w:pPrChange>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3A3173">
      <w:pPr>
        <w:rPr>
          <w:bCs/>
        </w:rPr>
        <w:pPrChange w:id="451" w:author="Gerhard Viljoen" w:date="2019-11-06T00:01:00Z">
          <w:pPr/>
        </w:pPrChange>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3173">
      <w:pPr>
        <w:pPrChange w:id="452" w:author="Gerhard Viljoen" w:date="2019-11-06T00:01:00Z">
          <w:pPr>
            <w:jc w:val="center"/>
          </w:pPr>
        </w:pPrChange>
      </w:pPr>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6A19830" w:rsidR="00880613" w:rsidRPr="00F34E6E" w:rsidRDefault="00880613" w:rsidP="003A3173">
      <w:pPr>
        <w:rPr>
          <w:bCs/>
        </w:rPr>
      </w:pPr>
      <w:bookmarkStart w:id="45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14</w:t>
      </w:r>
      <w:r w:rsidRPr="00F34E6E">
        <w:fldChar w:fldCharType="end"/>
      </w:r>
      <w:bookmarkEnd w:id="453"/>
      <w:r w:rsidRPr="00F34E6E">
        <w:t>: Schematic depiction of a fully-connected feedforward neural network.</w:t>
      </w:r>
    </w:p>
    <w:p w14:paraId="24AE75EB" w14:textId="77777777" w:rsidR="00880613" w:rsidRPr="00F34E6E" w:rsidRDefault="00880613" w:rsidP="003A3173">
      <w:pPr>
        <w:rPr>
          <w:bCs/>
        </w:rPr>
        <w:pPrChange w:id="454" w:author="Gerhard Viljoen" w:date="2019-11-06T00:01:00Z">
          <w:pPr>
            <w:keepNext/>
            <w:numPr>
              <w:ilvl w:val="3"/>
            </w:numPr>
            <w:spacing w:before="240" w:after="120"/>
            <w:outlineLvl w:val="3"/>
          </w:pPr>
        </w:pPrChange>
      </w:pPr>
      <w:r w:rsidRPr="00F34E6E">
        <w:t>Optimization</w:t>
      </w:r>
    </w:p>
    <w:p w14:paraId="53EE79C8" w14:textId="5530E029" w:rsidR="00880613" w:rsidRPr="00F34E6E" w:rsidRDefault="00880613" w:rsidP="003A3173">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3A3173">
      <w:pPr>
        <w:rPr>
          <w:bCs/>
        </w:rPr>
        <w:pPrChange w:id="455" w:author="Gerhard Viljoen" w:date="2019-11-06T00:01:00Z">
          <w:pPr/>
        </w:pPrChange>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3A3173">
      <w:pPr>
        <w:rPr>
          <w:rFonts w:ascii="Cambria" w:hAnsi="Cambria"/>
          <w:bCs/>
        </w:rPr>
        <w:pPrChange w:id="456" w:author="Gerhard Viljoen" w:date="2019-11-06T00:01:00Z">
          <w:pPr/>
        </w:pPrChange>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3A3173">
      <w:pPr>
        <w:pPrChange w:id="457"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3A3173">
      <w:pPr>
        <w:rPr>
          <w:bCs/>
        </w:rPr>
        <w:pPrChange w:id="458" w:author="Gerhard Viljoen" w:date="2019-11-06T00:01:00Z">
          <w:pPr/>
        </w:pPrChange>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3A3173">
      <w:pPr>
        <w:pPrChange w:id="459" w:author="Gerhard Viljoen" w:date="2019-11-06T00:01:00Z">
          <w:pPr/>
        </w:pPrChange>
      </w:pPr>
    </w:p>
    <w:p w14:paraId="79D8CD5E" w14:textId="281D75B0" w:rsidR="00880613" w:rsidRPr="00F34E6E" w:rsidRDefault="00880613" w:rsidP="003A3173">
      <w:pPr>
        <w:rPr>
          <w:bCs/>
        </w:rPr>
        <w:pPrChange w:id="460" w:author="Gerhard Viljoen" w:date="2019-11-06T00:01:00Z">
          <w:pPr/>
        </w:pPrChange>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3A3173">
      <w:pPr>
        <w:rPr>
          <w:bCs/>
        </w:rPr>
        <w:pPrChange w:id="461" w:author="Gerhard Viljoen" w:date="2019-11-06T00:01:00Z">
          <w:pPr>
            <w:keepNext/>
            <w:numPr>
              <w:ilvl w:val="5"/>
            </w:numPr>
            <w:spacing w:before="240" w:after="60"/>
            <w:outlineLvl w:val="5"/>
          </w:pPr>
        </w:pPrChange>
      </w:pPr>
      <w:r w:rsidRPr="00F34E6E">
        <w:t>Optimization Algorithms</w:t>
      </w:r>
    </w:p>
    <w:p w14:paraId="2351E947" w14:textId="1252AFC8" w:rsidR="00880613" w:rsidRPr="00F34E6E" w:rsidRDefault="00880613" w:rsidP="003A3173">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w:t>
      </w:r>
      <w:r w:rsidRPr="00F34E6E">
        <w:lastRenderedPageBreak/>
        <w:t xml:space="preserve">the objective function </w:t>
      </w:r>
      <w:sdt>
        <w:sdtPr>
          <w:rPr>
            <w:bCs/>
          </w:rPr>
          <w:id w:val="1462541099"/>
          <w:citation/>
        </w:sdtPr>
        <w:sdtEnd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3A3173"/>
    <w:p w14:paraId="764943CB" w14:textId="4DE95E39" w:rsidR="00880613" w:rsidRPr="00F34E6E" w:rsidRDefault="00880613" w:rsidP="003A3173">
      <w:pPr>
        <w:pPrChange w:id="462" w:author="Gerhard Viljoen" w:date="2019-11-06T00:01:00Z">
          <w:pPr/>
        </w:pPrChange>
      </w:pPr>
      <w:bookmarkStart w:id="463"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463"/>
      <w:r w:rsidRPr="00F34E6E">
        <w:t>: SGD update</w:t>
      </w:r>
    </w:p>
    <w:p w14:paraId="73BABFB9" w14:textId="77777777" w:rsidR="00880613" w:rsidRPr="00F34E6E" w:rsidRDefault="00880613" w:rsidP="003A3173">
      <w:pPr>
        <w:rPr>
          <w:bCs/>
        </w:rPr>
        <w:pPrChange w:id="464" w:author="Gerhard Viljoen" w:date="2019-11-06T00:01:00Z">
          <w:pPr/>
        </w:pPrChange>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3A3173">
      <w:pPr>
        <w:rPr>
          <w:bCs/>
        </w:rPr>
        <w:pPrChange w:id="465" w:author="Gerhard Viljoen" w:date="2019-11-06T00:01:00Z">
          <w:pPr/>
        </w:pPrChange>
      </w:pPr>
      <w:r w:rsidRPr="00F34E6E">
        <w:rPr>
          <w:b/>
        </w:rPr>
        <w:tab/>
      </w:r>
      <m:oMath>
        <m:r>
          <m:rPr>
            <m:sty m:val="b"/>
          </m:rPr>
          <m:t>While</m:t>
        </m:r>
        <m:r>
          <m:rPr>
            <m:sty m:val="p"/>
          </m:rPr>
          <m:t xml:space="preserve"> stopping criteria unmet,do:</m:t>
        </m:r>
      </m:oMath>
    </w:p>
    <w:p w14:paraId="41DE3B72" w14:textId="77777777" w:rsidR="00880613" w:rsidRPr="00F34E6E" w:rsidRDefault="00880613" w:rsidP="003A3173">
      <w:pPr>
        <w:rPr>
          <w:bCs/>
        </w:rPr>
        <w:pPrChange w:id="466" w:author="Gerhard Viljoen" w:date="2019-11-06T00:01:00Z">
          <w:pPr/>
        </w:pPrChange>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3A3173">
      <w:pPr>
        <w:rPr>
          <w:bCs/>
        </w:rPr>
        <w:pPrChange w:id="467" w:author="Gerhard Viljoen" w:date="2019-11-06T00:01:00Z">
          <w:pPr/>
        </w:pPrChange>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3A3173">
      <w:pPr>
        <w:rPr>
          <w:bCs/>
        </w:rPr>
        <w:pPrChange w:id="468" w:author="Gerhard Viljoen" w:date="2019-11-06T00:01:00Z">
          <w:pPr/>
        </w:pPrChange>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3A3173">
      <w:pPr>
        <w:rPr>
          <w:bCs/>
        </w:rPr>
        <w:pPrChange w:id="469" w:author="Gerhard Viljoen" w:date="2019-11-06T00:01:00Z">
          <w:pPr/>
        </w:pPrChange>
      </w:pPr>
      <w:r w:rsidRPr="00F34E6E">
        <w:tab/>
        <w:t>End while</w:t>
      </w:r>
    </w:p>
    <w:p w14:paraId="7DD912B3" w14:textId="77777777" w:rsidR="00880613" w:rsidRPr="00F34E6E" w:rsidRDefault="00880613" w:rsidP="003A3173">
      <w:pPr>
        <w:pPrChange w:id="470" w:author="Gerhard Viljoen" w:date="2019-11-06T00:01:00Z">
          <w:pPr/>
        </w:pPrChange>
      </w:pPr>
    </w:p>
    <w:p w14:paraId="0BAF5F8E" w14:textId="64075E8A" w:rsidR="00880613" w:rsidRPr="00F34E6E" w:rsidRDefault="00880613" w:rsidP="003A3173">
      <w:pPr>
        <w:rPr>
          <w:bCs/>
        </w:rPr>
        <w:pPrChange w:id="471" w:author="Gerhard Viljoen" w:date="2019-11-06T00:01:00Z">
          <w:pPr/>
        </w:pPrChange>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3A3173">
      <w:pPr>
        <w:rPr>
          <w:bCs/>
        </w:rPr>
        <w:pPrChange w:id="472" w:author="Gerhard Viljoen" w:date="2019-11-06T00:01:00Z">
          <w:pPr/>
        </w:pPrChange>
      </w:pPr>
      <w:r w:rsidRPr="00F34E6E">
        <w:t>The Adam optimizer was predominantly used during this project.</w:t>
      </w:r>
    </w:p>
    <w:p w14:paraId="0AEAE18E" w14:textId="691224A2" w:rsidR="00880613" w:rsidRPr="00F34E6E" w:rsidRDefault="00880613" w:rsidP="003A3173">
      <w:pPr>
        <w:rPr>
          <w:bCs/>
        </w:rPr>
        <w:pPrChange w:id="473" w:author="Gerhard Viljoen" w:date="2019-11-06T00:01:00Z">
          <w:pPr/>
        </w:pPrChange>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3A3173">
      <w:pPr>
        <w:rPr>
          <w:bCs/>
        </w:rPr>
        <w:pPrChange w:id="474" w:author="Gerhard Viljoen" w:date="2019-11-06T00:01:00Z">
          <w:pPr>
            <w:keepNext/>
            <w:numPr>
              <w:ilvl w:val="3"/>
            </w:numPr>
            <w:spacing w:before="240" w:after="120"/>
            <w:outlineLvl w:val="3"/>
          </w:pPr>
        </w:pPrChange>
      </w:pPr>
      <w:r w:rsidRPr="00F34E6E">
        <w:t>Loss Functions</w:t>
      </w:r>
    </w:p>
    <w:p w14:paraId="59F4DDB5" w14:textId="624CCD87" w:rsidR="00880613" w:rsidRPr="00F34E6E" w:rsidRDefault="00880613" w:rsidP="003A3173">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3A3173">
      <w:pPr>
        <w:pPrChange w:id="475" w:author="Gerhard Viljoen" w:date="2019-11-06T00:01:00Z">
          <w:pPr>
            <w:keepNext/>
            <w:numPr>
              <w:ilvl w:val="4"/>
            </w:numPr>
            <w:spacing w:before="240" w:after="60"/>
            <w:outlineLvl w:val="4"/>
          </w:pPr>
        </w:pPrChange>
      </w:pPr>
      <w:r w:rsidRPr="00F34E6E">
        <w:t>Binary Cross-entropy</w:t>
      </w:r>
    </w:p>
    <w:p w14:paraId="37A9DD9C" w14:textId="77777777" w:rsidR="00880613" w:rsidRPr="00F34E6E" w:rsidRDefault="00880613" w:rsidP="003A3173">
      <w:pPr>
        <w:rPr>
          <w:bCs/>
        </w:rPr>
      </w:pPr>
      <w:r w:rsidRPr="00F34E6E">
        <w:t>Binary cross-entropy is defined as:</w:t>
      </w:r>
    </w:p>
    <w:p w14:paraId="0AA7792D" w14:textId="77777777" w:rsidR="00880613" w:rsidRPr="00F34E6E" w:rsidRDefault="00880613" w:rsidP="003A3173">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3A3173">
      <w:pPr>
        <w:pPrChange w:id="476"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3A3173">
      <w:pPr>
        <w:rPr>
          <w:bCs/>
        </w:rPr>
        <w:pPrChange w:id="477" w:author="Gerhard Viljoen" w:date="2019-11-06T00:01:00Z">
          <w:pPr/>
        </w:pPrChange>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3A3173">
      <w:pPr>
        <w:pPrChange w:id="478" w:author="Gerhard Viljoen" w:date="2019-11-06T00:01:00Z">
          <w:pPr>
            <w:jc w:val="center"/>
          </w:pPr>
        </w:pPrChange>
      </w:pPr>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40651F5" w:rsidR="00880613" w:rsidRPr="00F34E6E" w:rsidRDefault="00880613" w:rsidP="003A3173">
      <w:bookmarkStart w:id="479" w:name="_Ref535606052"/>
      <w:bookmarkStart w:id="480" w:name="_Toc19377364"/>
      <w:r w:rsidRPr="00F34E6E">
        <w:t xml:space="preserve">Figure </w:t>
      </w:r>
      <w:r w:rsidRPr="00F34E6E">
        <w:fldChar w:fldCharType="begin"/>
      </w:r>
      <w:r w:rsidRPr="00F34E6E">
        <w:instrText xml:space="preserve"> SEQ Figure \* ARABIC </w:instrText>
      </w:r>
      <w:r w:rsidRPr="00F34E6E">
        <w:fldChar w:fldCharType="separate"/>
      </w:r>
      <w:r w:rsidR="001D4F3A">
        <w:t>15</w:t>
      </w:r>
      <w:r w:rsidRPr="00F34E6E">
        <w:fldChar w:fldCharType="end"/>
      </w:r>
      <w:bookmarkEnd w:id="479"/>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480"/>
    </w:p>
    <w:p w14:paraId="5DEED831" w14:textId="77777777" w:rsidR="00880613" w:rsidRPr="00F34E6E" w:rsidRDefault="00880613" w:rsidP="003A3173">
      <w:pPr>
        <w:pPrChange w:id="481" w:author="Gerhard Viljoen" w:date="2019-11-06T00:01:00Z">
          <w:pPr>
            <w:keepNext/>
            <w:numPr>
              <w:ilvl w:val="4"/>
            </w:numPr>
            <w:spacing w:before="240" w:after="60"/>
            <w:outlineLvl w:val="4"/>
          </w:pPr>
        </w:pPrChange>
      </w:pPr>
      <w:r w:rsidRPr="00F34E6E">
        <w:t>Focal Loss</w:t>
      </w:r>
    </w:p>
    <w:p w14:paraId="2EE8BABA" w14:textId="4D5C8C31" w:rsidR="00880613" w:rsidRPr="00F34E6E" w:rsidRDefault="00880613" w:rsidP="003A3173">
      <w:pPr>
        <w:rPr>
          <w:bCs/>
        </w:rPr>
      </w:pPr>
      <w:r w:rsidRPr="00F34E6E">
        <w:t xml:space="preserve">Focal Loss was proposed by </w:t>
      </w:r>
      <w:sdt>
        <w:sdtPr>
          <w:rPr>
            <w:bCs/>
          </w:rPr>
          <w:id w:val="1627817385"/>
          <w:citation/>
        </w:sdtPr>
        <w:sdtEnd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3A3173">
      <w:pPr>
        <w:rPr>
          <w:bCs/>
        </w:rPr>
        <w:pPrChange w:id="482" w:author="Gerhard Viljoen" w:date="2019-11-06T00:01:00Z">
          <w:pPr/>
        </w:pPrChange>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3A3173">
      <w:pPr>
        <w:rPr>
          <w:bCs/>
        </w:rPr>
        <w:pPrChange w:id="483" w:author="Gerhard Viljoen" w:date="2019-11-06T00:01:00Z">
          <w:pPr>
            <w:jc w:val="center"/>
          </w:pPr>
        </w:pPrChange>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9A51EEF" w:rsidR="00880613" w:rsidRPr="00F34E6E" w:rsidRDefault="00880613" w:rsidP="003A3173">
      <w:bookmarkStart w:id="484" w:name="_Ref18866966"/>
      <w:bookmarkStart w:id="48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16</w:t>
      </w:r>
      <w:r w:rsidRPr="00F34E6E">
        <w:fldChar w:fldCharType="end"/>
      </w:r>
      <w:bookmarkEnd w:id="484"/>
      <w:r w:rsidRPr="00F34E6E">
        <w:t>: Focal Loss where true class is 1.</w:t>
      </w:r>
      <w:bookmarkEnd w:id="485"/>
    </w:p>
    <w:p w14:paraId="564799B8" w14:textId="77777777" w:rsidR="00880613" w:rsidRPr="00F34E6E" w:rsidRDefault="00880613" w:rsidP="003A3173">
      <w:pPr>
        <w:pStyle w:val="Heading3"/>
        <w:pPrChange w:id="486" w:author="Gerhard Viljoen" w:date="2019-11-06T00:01:00Z">
          <w:pPr>
            <w:keepNext/>
            <w:numPr>
              <w:ilvl w:val="2"/>
              <w:numId w:val="3"/>
            </w:numPr>
            <w:spacing w:before="360" w:after="120"/>
            <w:outlineLvl w:val="2"/>
          </w:pPr>
        </w:pPrChange>
      </w:pPr>
      <w:bookmarkStart w:id="487" w:name="_Toc23712473"/>
      <w:r w:rsidRPr="00F34E6E">
        <w:t>Regularization and Optimization for Deep Learning</w:t>
      </w:r>
      <w:bookmarkEnd w:id="487"/>
    </w:p>
    <w:p w14:paraId="13E10894" w14:textId="77777777" w:rsidR="00880613" w:rsidRPr="00F34E6E" w:rsidRDefault="00880613" w:rsidP="003A3173">
      <w:pPr>
        <w:rPr>
          <w:bCs/>
        </w:rPr>
        <w:pPrChange w:id="488" w:author="Gerhard Viljoen" w:date="2019-11-06T00:01:00Z">
          <w:pPr>
            <w:keepNext/>
            <w:numPr>
              <w:ilvl w:val="3"/>
            </w:numPr>
            <w:spacing w:before="240" w:after="120"/>
            <w:outlineLvl w:val="3"/>
          </w:pPr>
        </w:pPrChange>
      </w:pPr>
      <w:r w:rsidRPr="00F34E6E">
        <w:t>Regularization</w:t>
      </w:r>
    </w:p>
    <w:p w14:paraId="3B12DC59" w14:textId="62901AD5" w:rsidR="00880613" w:rsidRPr="00F34E6E" w:rsidRDefault="00880613" w:rsidP="003A3173">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3A3173">
      <w:pPr>
        <w:rPr>
          <w:bCs/>
        </w:rPr>
        <w:pPrChange w:id="489" w:author="Gerhard Viljoen" w:date="2019-11-06T00:01:00Z">
          <w:pPr/>
        </w:pPrChange>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3A3173">
      <w:pPr>
        <w:rPr>
          <w:bCs/>
        </w:rPr>
        <w:pPrChange w:id="490" w:author="Gerhard Viljoen" w:date="2019-11-06T00:01:00Z">
          <w:pPr/>
        </w:pPrChange>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3A3173">
      <w:pPr>
        <w:pPrChange w:id="491" w:author="Gerhard Viljoen" w:date="2019-11-06T00:01:00Z">
          <w:pPr>
            <w:keepNext/>
            <w:numPr>
              <w:ilvl w:val="4"/>
            </w:numPr>
            <w:spacing w:before="240" w:after="60"/>
            <w:outlineLvl w:val="4"/>
          </w:pPr>
        </w:pPrChange>
      </w:pPr>
      <w:r w:rsidRPr="00F34E6E">
        <w:t>Dropout</w:t>
      </w:r>
    </w:p>
    <w:p w14:paraId="1A991369" w14:textId="4EB11D03" w:rsidR="00880613" w:rsidRPr="00F34E6E" w:rsidRDefault="00880613" w:rsidP="003A3173">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3A3173">
      <w:pPr>
        <w:rPr>
          <w:bCs/>
        </w:rPr>
        <w:pPrChange w:id="492" w:author="Gerhard Viljoen" w:date="2019-11-06T00:01:00Z">
          <w:pPr/>
        </w:pPrChange>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3A3173">
      <w:pPr>
        <w:rPr>
          <w:bCs/>
        </w:rPr>
        <w:pPrChange w:id="493" w:author="Gerhard Viljoen" w:date="2019-11-06T00:01:00Z">
          <w:pPr/>
        </w:pPrChange>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77777777" w:rsidR="00880613" w:rsidRPr="00F34E6E" w:rsidRDefault="00880613" w:rsidP="003A3173">
      <w:pPr>
        <w:pStyle w:val="Heading2"/>
        <w:pPrChange w:id="494" w:author="Gerhard Viljoen" w:date="2019-11-06T00:01:00Z">
          <w:pPr>
            <w:keepNext/>
            <w:numPr>
              <w:ilvl w:val="1"/>
              <w:numId w:val="3"/>
            </w:numPr>
            <w:spacing w:before="360" w:after="120"/>
            <w:outlineLvl w:val="1"/>
          </w:pPr>
        </w:pPrChange>
      </w:pPr>
      <w:bookmarkStart w:id="495" w:name="_Toc23712474"/>
      <w:r w:rsidRPr="00F34E6E">
        <w:t>Convolutional Neural Networks</w:t>
      </w:r>
      <w:bookmarkEnd w:id="495"/>
    </w:p>
    <w:p w14:paraId="2BBE8ADD" w14:textId="77777777" w:rsidR="00880613" w:rsidRPr="00F34E6E" w:rsidRDefault="00880613" w:rsidP="003A3173">
      <w:pPr>
        <w:pStyle w:val="Heading3"/>
        <w:pPrChange w:id="496" w:author="Gerhard Viljoen" w:date="2019-11-06T00:01:00Z">
          <w:pPr>
            <w:keepNext/>
            <w:numPr>
              <w:ilvl w:val="2"/>
              <w:numId w:val="3"/>
            </w:numPr>
            <w:spacing w:before="360" w:after="120"/>
            <w:outlineLvl w:val="2"/>
          </w:pPr>
        </w:pPrChange>
      </w:pPr>
      <w:bookmarkStart w:id="497" w:name="_Toc23712475"/>
      <w:r w:rsidRPr="00F34E6E">
        <w:t>The Kernel Concept and Motivation for CNNs</w:t>
      </w:r>
      <w:bookmarkEnd w:id="497"/>
    </w:p>
    <w:p w14:paraId="47E2152E" w14:textId="02E8BDD4" w:rsidR="00880613" w:rsidRPr="00F34E6E" w:rsidRDefault="00880613" w:rsidP="003A3173">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3A3173">
      <w:pPr>
        <w:rPr>
          <w:bCs/>
        </w:rPr>
        <w:pPrChange w:id="498" w:author="Gerhard Viljoen" w:date="2019-11-06T00:01:00Z">
          <w:pPr/>
        </w:pPrChange>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3A3173">
      <w:pPr>
        <w:pPrChange w:id="499" w:author="Gerhard Viljoen" w:date="2019-11-06T00:01:00Z">
          <w:pPr>
            <w:jc w:val="center"/>
          </w:pPr>
        </w:pPrChange>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3A3173">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3A3173">
      <w:pPr>
        <w:rPr>
          <w:bCs/>
        </w:rPr>
        <w:pPrChange w:id="500" w:author="Gerhard Viljoen" w:date="2019-11-06T00:01:00Z">
          <w:pPr/>
        </w:pPrChange>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3A3173">
      <w:pPr>
        <w:rPr>
          <w:bCs/>
        </w:rPr>
        <w:pPrChange w:id="501" w:author="Gerhard Viljoen" w:date="2019-11-06T00:01:00Z">
          <w:pPr/>
        </w:pPrChange>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3A3173">
      <w:pPr>
        <w:rPr>
          <w:bCs/>
        </w:rPr>
        <w:pPrChange w:id="502" w:author="Gerhard Viljoen" w:date="2019-11-06T00:01:00Z">
          <w:pPr/>
        </w:pPrChange>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3A3173">
      <w:pPr>
        <w:rPr>
          <w:bCs/>
        </w:rPr>
        <w:pPrChange w:id="503" w:author="Gerhard Viljoen" w:date="2019-11-06T00:01:00Z">
          <w:pPr/>
        </w:pPrChange>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77777777" w:rsidR="00880613" w:rsidRPr="00F34E6E" w:rsidRDefault="00880613" w:rsidP="003A3173">
      <w:pPr>
        <w:pStyle w:val="Heading3"/>
        <w:pPrChange w:id="504" w:author="Gerhard Viljoen" w:date="2019-11-06T00:01:00Z">
          <w:pPr>
            <w:keepNext/>
            <w:numPr>
              <w:ilvl w:val="2"/>
              <w:numId w:val="3"/>
            </w:numPr>
            <w:spacing w:before="360" w:after="120"/>
            <w:outlineLvl w:val="2"/>
          </w:pPr>
        </w:pPrChange>
      </w:pPr>
      <w:bookmarkStart w:id="505" w:name="_Toc23712476"/>
      <w:r w:rsidRPr="00F34E6E">
        <w:t>Pooling</w:t>
      </w:r>
      <w:bookmarkEnd w:id="505"/>
    </w:p>
    <w:p w14:paraId="1FBD5EED" w14:textId="77777777" w:rsidR="00880613" w:rsidRPr="00F34E6E" w:rsidRDefault="00880613" w:rsidP="003A3173">
      <w:pPr>
        <w:rPr>
          <w:bCs/>
        </w:rPr>
      </w:pPr>
      <w:r w:rsidRPr="00F34E6E">
        <w:t>CNN layers are generally composed of three operations:</w:t>
      </w:r>
    </w:p>
    <w:p w14:paraId="3EEF6F8E" w14:textId="77777777" w:rsidR="00880613" w:rsidRPr="003A3173" w:rsidRDefault="00880613" w:rsidP="003A3173">
      <w:pPr>
        <w:pStyle w:val="ListParagraph"/>
        <w:numPr>
          <w:ilvl w:val="0"/>
          <w:numId w:val="7"/>
        </w:numPr>
        <w:rPr>
          <w:bCs/>
        </w:rPr>
        <w:pPrChange w:id="506" w:author="Gerhard Viljoen" w:date="2019-11-06T00:01:00Z">
          <w:pPr>
            <w:numPr>
              <w:numId w:val="7"/>
            </w:numPr>
            <w:ind w:left="720" w:hanging="360"/>
            <w:contextualSpacing/>
          </w:pPr>
        </w:pPrChange>
      </w:pPr>
      <w:r w:rsidRPr="00F34E6E">
        <w:t>The appropriate amount of convolution operations, as introduced above, are applied in parallel over the input matrix</w:t>
      </w:r>
    </w:p>
    <w:p w14:paraId="0297830A" w14:textId="77777777" w:rsidR="00880613" w:rsidRPr="003A3173" w:rsidRDefault="00880613" w:rsidP="003A3173">
      <w:pPr>
        <w:pStyle w:val="ListParagraph"/>
        <w:numPr>
          <w:ilvl w:val="0"/>
          <w:numId w:val="7"/>
        </w:numPr>
        <w:rPr>
          <w:bCs/>
        </w:rPr>
        <w:pPrChange w:id="507" w:author="Gerhard Viljoen" w:date="2019-11-06T00:01:00Z">
          <w:pPr>
            <w:numPr>
              <w:numId w:val="7"/>
            </w:numPr>
            <w:ind w:left="720" w:hanging="360"/>
            <w:contextualSpacing/>
          </w:pPr>
        </w:pPrChange>
      </w:pPr>
      <w:r w:rsidRPr="00F34E6E">
        <w:t>A non-linear activation function is applied to the output of each convolution operation performed in step one</w:t>
      </w:r>
    </w:p>
    <w:p w14:paraId="098AD20E" w14:textId="77777777" w:rsidR="00880613" w:rsidRPr="003A3173" w:rsidRDefault="00880613" w:rsidP="003A3173">
      <w:pPr>
        <w:pStyle w:val="ListParagraph"/>
        <w:numPr>
          <w:ilvl w:val="0"/>
          <w:numId w:val="7"/>
        </w:numPr>
        <w:rPr>
          <w:bCs/>
        </w:rPr>
        <w:pPrChange w:id="508" w:author="Gerhard Viljoen" w:date="2019-11-06T00:01:00Z">
          <w:pPr>
            <w:numPr>
              <w:numId w:val="7"/>
            </w:numPr>
            <w:ind w:left="720" w:hanging="360"/>
            <w:contextualSpacing/>
          </w:pPr>
        </w:pPrChange>
      </w:pPr>
      <w:r w:rsidRPr="00F34E6E">
        <w:t>A pooling operation introduces an additional final modification to the layer output</w:t>
      </w:r>
    </w:p>
    <w:p w14:paraId="2DA91824" w14:textId="149819C8" w:rsidR="00880613" w:rsidRPr="00F34E6E" w:rsidRDefault="00880613" w:rsidP="003A3173">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3A3173">
      <w:pPr>
        <w:rPr>
          <w:bCs/>
        </w:rPr>
        <w:pPrChange w:id="509" w:author="Gerhard Viljoen" w:date="2019-11-06T00:01:00Z">
          <w:pPr/>
        </w:pPrChange>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3A3173">
      <w:pPr>
        <w:rPr>
          <w:bCs/>
        </w:rPr>
        <w:pPrChange w:id="510" w:author="Gerhard Viljoen" w:date="2019-11-06T00:01:00Z">
          <w:pPr/>
        </w:pPrChange>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3A3173">
      <w:pPr>
        <w:rPr>
          <w:bCs/>
        </w:rPr>
        <w:pPrChange w:id="511" w:author="Gerhard Viljoen" w:date="2019-11-06T00:01:00Z">
          <w:pPr/>
        </w:pPrChange>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3A3173">
      <w:pPr>
        <w:rPr>
          <w:bCs/>
        </w:rPr>
        <w:pPrChange w:id="512" w:author="Gerhard Viljoen" w:date="2019-11-06T00:01:00Z">
          <w:pPr/>
        </w:pPrChange>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3A3173">
      <w:pPr>
        <w:rPr>
          <w:bCs/>
        </w:rPr>
        <w:pPrChange w:id="513" w:author="Gerhard Viljoen" w:date="2019-11-06T00:01:00Z">
          <w:pPr/>
        </w:pPrChange>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3A3173">
      <w:pPr>
        <w:rPr>
          <w:bCs/>
        </w:rPr>
        <w:pPrChange w:id="514" w:author="Gerhard Viljoen" w:date="2019-11-06T00:01:00Z">
          <w:pPr/>
        </w:pPrChange>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77777777" w:rsidR="00880613" w:rsidRPr="00F34E6E" w:rsidRDefault="00880613" w:rsidP="003A3173">
      <w:pPr>
        <w:pPrChange w:id="515" w:author="Gerhard Viljoen" w:date="2019-11-06T00:01:00Z">
          <w:pPr>
            <w:keepNext/>
            <w:numPr>
              <w:ilvl w:val="1"/>
            </w:numPr>
            <w:spacing w:before="360" w:after="120"/>
            <w:outlineLvl w:val="1"/>
          </w:pPr>
        </w:pPrChange>
      </w:pPr>
      <w:bookmarkStart w:id="516" w:name="_Ref14637901"/>
      <w:bookmarkStart w:id="517" w:name="_Ref14637905"/>
      <w:bookmarkStart w:id="518" w:name="_Toc23712477"/>
      <w:r w:rsidRPr="00F34E6E">
        <w:t>Statistical Tests</w:t>
      </w:r>
      <w:bookmarkEnd w:id="516"/>
      <w:bookmarkEnd w:id="517"/>
      <w:bookmarkEnd w:id="518"/>
    </w:p>
    <w:p w14:paraId="4DB42F16" w14:textId="77777777" w:rsidR="00880613" w:rsidRPr="00F34E6E" w:rsidRDefault="00880613" w:rsidP="003A3173">
      <w:pPr>
        <w:pPrChange w:id="519" w:author="Gerhard Viljoen" w:date="2019-11-06T00:01:00Z">
          <w:pPr>
            <w:keepNext/>
            <w:numPr>
              <w:ilvl w:val="2"/>
            </w:numPr>
            <w:spacing w:before="360" w:after="120"/>
            <w:outlineLvl w:val="2"/>
          </w:pPr>
        </w:pPrChange>
      </w:pPr>
      <w:bookmarkStart w:id="520" w:name="_Toc23712478"/>
      <w:r w:rsidRPr="00F34E6E">
        <w:lastRenderedPageBreak/>
        <w:t>Hypotheses</w:t>
      </w:r>
      <w:bookmarkEnd w:id="520"/>
    </w:p>
    <w:p w14:paraId="147F2BB9" w14:textId="541D623E" w:rsidR="00880613" w:rsidRPr="00F34E6E" w:rsidRDefault="00880613" w:rsidP="003A3173">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3A3173">
      <w:pPr>
        <w:rPr>
          <w:bCs/>
        </w:rPr>
        <w:pPrChange w:id="521" w:author="Gerhard Viljoen" w:date="2019-11-06T00:01:00Z">
          <w:pPr/>
        </w:pPrChange>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3A3173">
      <w:pPr>
        <w:rPr>
          <w:bCs/>
        </w:rPr>
        <w:pPrChange w:id="522" w:author="Gerhard Viljoen" w:date="2019-11-06T00:01:00Z">
          <w:pPr/>
        </w:pPrChange>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3A3173">
      <w:pPr>
        <w:rPr>
          <w:bCs/>
        </w:rPr>
        <w:pPrChange w:id="523" w:author="Gerhard Viljoen" w:date="2019-11-06T00:01:00Z">
          <w:pPr/>
        </w:pPrChange>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3A3173">
      <w:pPr>
        <w:rPr>
          <w:bCs/>
        </w:rPr>
        <w:pPrChange w:id="524" w:author="Gerhard Viljoen" w:date="2019-11-06T00:01:00Z">
          <w:pPr/>
        </w:pPrChange>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3A3173">
      <w:pPr>
        <w:rPr>
          <w:bCs/>
        </w:rPr>
        <w:pPrChange w:id="525" w:author="Gerhard Viljoen" w:date="2019-11-06T00:01:00Z">
          <w:pPr/>
        </w:pPrChange>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3A3173">
      <w:pPr>
        <w:rPr>
          <w:bCs/>
        </w:rPr>
        <w:pPrChange w:id="526" w:author="Gerhard Viljoen" w:date="2019-11-06T00:01:00Z">
          <w:pPr/>
        </w:pPrChange>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3A3173">
      <w:pPr>
        <w:pPrChange w:id="527" w:author="Gerhard Viljoen" w:date="2019-11-06T00:01:00Z">
          <w:pPr>
            <w:jc w:val="center"/>
          </w:pPr>
        </w:pPrChange>
      </w:pPr>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4AEC7499" w:rsidR="00880613" w:rsidRPr="00F34E6E" w:rsidRDefault="00880613" w:rsidP="003A3173">
      <w:bookmarkStart w:id="528" w:name="_Ref10230097"/>
      <w:bookmarkStart w:id="529" w:name="_Ref10242652"/>
      <w:bookmarkStart w:id="530"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17</w:t>
      </w:r>
      <w:r w:rsidRPr="00F34E6E">
        <w:fldChar w:fldCharType="end"/>
      </w:r>
      <w:bookmarkEnd w:id="528"/>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529"/>
      <w:bookmarkEnd w:id="530"/>
    </w:p>
    <w:p w14:paraId="12E08F11" w14:textId="77777777" w:rsidR="00880613" w:rsidRPr="00F34E6E" w:rsidRDefault="00880613" w:rsidP="003A3173">
      <w:pPr>
        <w:rPr>
          <w:bCs/>
        </w:rPr>
        <w:pPrChange w:id="531" w:author="Gerhard Viljoen" w:date="2019-11-06T00:01:00Z">
          <w:pPr/>
        </w:pPrChange>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77777777" w:rsidR="00880613" w:rsidRPr="00F34E6E" w:rsidRDefault="00880613" w:rsidP="003A3173">
      <w:pPr>
        <w:pPrChange w:id="532" w:author="Gerhard Viljoen" w:date="2019-11-06T00:01:00Z">
          <w:pPr>
            <w:keepNext/>
            <w:numPr>
              <w:ilvl w:val="2"/>
            </w:numPr>
            <w:spacing w:before="360" w:after="120"/>
            <w:outlineLvl w:val="2"/>
          </w:pPr>
        </w:pPrChange>
      </w:pPr>
      <w:bookmarkStart w:id="533" w:name="_Toc23712479"/>
      <w:r w:rsidRPr="00F34E6E">
        <w:t>Significance Level and Power</w:t>
      </w:r>
      <w:bookmarkEnd w:id="533"/>
    </w:p>
    <w:p w14:paraId="0106B5AC" w14:textId="77777777" w:rsidR="00880613" w:rsidRPr="00F34E6E" w:rsidRDefault="00880613" w:rsidP="003A3173">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3A3173">
      <w:pPr>
        <w:rPr>
          <w:bCs/>
        </w:rPr>
        <w:pPrChange w:id="534" w:author="Gerhard Viljoen" w:date="2019-11-06T00:01:00Z">
          <w:pPr/>
        </w:pPrChange>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3A3173">
      <w:pPr>
        <w:rPr>
          <w:bCs/>
        </w:rPr>
        <w:pPrChange w:id="535" w:author="Gerhard Viljoen" w:date="2019-11-06T00:01:00Z">
          <w:pPr/>
        </w:pPrChange>
      </w:pPr>
      <w:r w:rsidRPr="00F34E6E">
        <w:t>The significance level defined as such is given by</w:t>
      </w:r>
    </w:p>
    <w:p w14:paraId="693E57BC" w14:textId="77777777" w:rsidR="00880613" w:rsidRPr="00F34E6E" w:rsidRDefault="00880613" w:rsidP="003A3173">
      <w:pPr>
        <w:rPr>
          <w:rFonts w:ascii="Cambria" w:hAnsi="Cambria"/>
          <w:bCs/>
        </w:rPr>
        <w:pPrChange w:id="536" w:author="Gerhard Viljoen" w:date="2019-11-06T00:01:00Z">
          <w:pPr/>
        </w:pPrChange>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3A3173">
      <w:pPr>
        <w:pPrChange w:id="537"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D372B8" w:rsidP="003A3173">
      <w:pPr>
        <w:rPr>
          <w:bCs/>
        </w:rPr>
        <w:pPrChange w:id="538" w:author="Gerhard Viljoen" w:date="2019-11-06T00:01:00Z">
          <w:pPr/>
        </w:pPrChange>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539" w:name="_Hlk10270612"/>
      <m:oMath>
        <m:sSub>
          <m:sSubPr>
            <m:ctrlPr/>
          </m:sSubPr>
          <m:e>
            <m:r>
              <m:t>H</m:t>
            </m:r>
          </m:e>
          <m:sub>
            <m:r>
              <m:rPr>
                <m:sty m:val="p"/>
              </m:rPr>
              <m:t>0</m:t>
            </m:r>
          </m:sub>
        </m:sSub>
      </m:oMath>
      <w:r w:rsidR="00880613" w:rsidRPr="00F34E6E">
        <w:t xml:space="preserve"> </w:t>
      </w:r>
      <w:bookmarkEnd w:id="53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3A3173">
      <w:pPr>
        <w:rPr>
          <w:rFonts w:ascii="Cambria" w:hAnsi="Cambria"/>
          <w:bCs/>
        </w:rPr>
        <w:pPrChange w:id="540" w:author="Gerhard Viljoen" w:date="2019-11-06T00:01:00Z">
          <w:pPr/>
        </w:pPrChange>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3A3173">
      <w:pPr>
        <w:pPrChange w:id="541"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3A3173">
      <w:pPr>
        <w:rPr>
          <w:bCs/>
        </w:rPr>
        <w:pPrChange w:id="542" w:author="Gerhard Viljoen" w:date="2019-11-06T00:01:00Z">
          <w:pPr/>
        </w:pPrChange>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77777777" w:rsidR="00880613" w:rsidRPr="00F34E6E" w:rsidRDefault="00880613" w:rsidP="003A3173">
      <w:pPr>
        <w:pPrChange w:id="543" w:author="Gerhard Viljoen" w:date="2019-11-06T00:01:00Z">
          <w:pPr>
            <w:keepNext/>
            <w:numPr>
              <w:ilvl w:val="2"/>
            </w:numPr>
            <w:spacing w:before="360" w:after="120"/>
            <w:outlineLvl w:val="2"/>
          </w:pPr>
        </w:pPrChange>
      </w:pPr>
      <w:bookmarkStart w:id="544" w:name="_Ref14727895"/>
      <w:bookmarkStart w:id="545" w:name="_Ref14727900"/>
      <w:bookmarkStart w:id="546" w:name="_Toc23712480"/>
      <w:r w:rsidRPr="00F34E6E">
        <w:t>Statistical Tests for Particle Selection</w:t>
      </w:r>
      <w:bookmarkEnd w:id="544"/>
      <w:bookmarkEnd w:id="545"/>
      <w:bookmarkEnd w:id="546"/>
    </w:p>
    <w:p w14:paraId="7F8061C2" w14:textId="77777777" w:rsidR="00880613" w:rsidRPr="00F34E6E" w:rsidRDefault="00880613" w:rsidP="003A3173">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3A3173">
      <w:pPr>
        <w:rPr>
          <w:bCs/>
        </w:rPr>
        <w:pPrChange w:id="547" w:author="Gerhard Viljoen" w:date="2019-11-06T00:01:00Z">
          <w:pPr/>
        </w:pPrChange>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3A3173">
      <w:pPr>
        <w:rPr>
          <w:rFonts w:ascii="Cambria" w:hAnsi="Cambria"/>
          <w:bCs/>
        </w:rPr>
        <w:pPrChange w:id="548" w:author="Gerhard Viljoen" w:date="2019-11-06T00:01:00Z">
          <w:pPr/>
        </w:pPrChange>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3A3173">
      <w:pPr>
        <w:pPrChange w:id="549"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3A3173">
      <w:pPr>
        <w:rPr>
          <w:bCs/>
        </w:rPr>
        <w:pPrChange w:id="550" w:author="Gerhard Viljoen" w:date="2019-11-06T00:01:00Z">
          <w:pPr/>
        </w:pPrChange>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3A3173">
      <w:pPr>
        <w:rPr>
          <w:bCs/>
        </w:rPr>
        <w:pPrChange w:id="551" w:author="Gerhard Viljoen" w:date="2019-11-06T00:01:00Z">
          <w:pPr/>
        </w:pPrChange>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72B8" w:rsidP="003A3173">
      <w:pPr>
        <w:rPr>
          <w:rFonts w:ascii="Cambria" w:hAnsi="Cambria"/>
          <w:bCs/>
        </w:rPr>
        <w:pPrChange w:id="552" w:author="Gerhard Viljoen" w:date="2019-11-06T00:01:00Z">
          <w:pPr/>
        </w:pPrChange>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3A3173">
      <w:pPr>
        <w:pPrChange w:id="553"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D372B8" w:rsidP="003A3173">
      <w:pPr>
        <w:rPr>
          <w:rFonts w:ascii="Cambria" w:hAnsi="Cambria"/>
          <w:bCs/>
        </w:rPr>
        <w:pPrChange w:id="554" w:author="Gerhard Viljoen" w:date="2019-11-06T00:01:00Z">
          <w:pPr/>
        </w:pPrChange>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3A3173">
      <w:pPr>
        <w:pPrChange w:id="555"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3A3173">
      <w:pPr>
        <w:rPr>
          <w:bCs/>
        </w:rPr>
        <w:pPrChange w:id="556" w:author="Gerhard Viljoen" w:date="2019-11-06T00:01:00Z">
          <w:pPr/>
        </w:pPrChange>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77777777" w:rsidR="00880613" w:rsidRPr="00F34E6E" w:rsidRDefault="00880613" w:rsidP="003A3173">
      <w:pPr>
        <w:pPrChange w:id="557" w:author="Gerhard Viljoen" w:date="2019-11-06T00:01:00Z">
          <w:pPr>
            <w:keepNext/>
            <w:numPr>
              <w:ilvl w:val="1"/>
            </w:numPr>
            <w:spacing w:before="360" w:after="120"/>
            <w:outlineLvl w:val="1"/>
          </w:pPr>
        </w:pPrChange>
      </w:pPr>
      <w:bookmarkStart w:id="558" w:name="_Toc23712481"/>
      <w:r w:rsidRPr="00F34E6E">
        <w:t>Implementation: Particle Identification</w:t>
      </w:r>
      <w:bookmarkEnd w:id="558"/>
    </w:p>
    <w:p w14:paraId="22367D4B" w14:textId="77777777" w:rsidR="00880613" w:rsidRPr="00F34E6E" w:rsidRDefault="00880613" w:rsidP="003A3173">
      <w:pPr>
        <w:pPrChange w:id="559" w:author="Gerhard Viljoen" w:date="2019-11-06T00:01:00Z">
          <w:pPr>
            <w:keepNext/>
            <w:numPr>
              <w:ilvl w:val="2"/>
            </w:numPr>
            <w:spacing w:before="360" w:after="120"/>
            <w:outlineLvl w:val="2"/>
          </w:pPr>
        </w:pPrChange>
      </w:pPr>
      <w:bookmarkStart w:id="560" w:name="_Toc23712482"/>
      <w:bookmarkStart w:id="561" w:name="_Ref18601114"/>
      <w:r w:rsidRPr="00F34E6E">
        <w:t>Data Extraction</w:t>
      </w:r>
      <w:bookmarkEnd w:id="560"/>
      <w:r w:rsidRPr="00F34E6E">
        <w:t xml:space="preserve"> </w:t>
      </w:r>
    </w:p>
    <w:p w14:paraId="1F717B11" w14:textId="77777777" w:rsidR="00880613" w:rsidRPr="00F34E6E" w:rsidRDefault="00880613" w:rsidP="003A3173">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3A3173">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3A3173">
      <w:pPr>
        <w:rPr>
          <w:bCs/>
        </w:rPr>
        <w:pPrChange w:id="562" w:author="Gerhard Viljoen" w:date="2019-11-06T00:01:00Z">
          <w:pPr/>
        </w:pPrChange>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7777777" w:rsidR="00880613" w:rsidRPr="00F34E6E" w:rsidRDefault="00880613" w:rsidP="003A3173">
      <w:pPr>
        <w:rPr>
          <w:bCs/>
        </w:rPr>
        <w:pPrChange w:id="563" w:author="Gerhard Viljoen" w:date="2019-11-06T00:01:00Z">
          <w:pPr/>
        </w:pPrChange>
      </w:pPr>
      <w:r w:rsidRPr="00F34E6E">
        <w:t>Data was backed up in a semi-private GitLab repository</w:t>
      </w:r>
      <w:r w:rsidRPr="00F34E6E">
        <w:rPr>
          <w:vertAlign w:val="superscript"/>
        </w:rPr>
        <w:endnoteReference w:id="5"/>
      </w:r>
      <w:r w:rsidRPr="00F34E6E">
        <w:t>, internally accessible by CERN members.</w:t>
      </w:r>
      <w:bookmarkEnd w:id="561"/>
    </w:p>
    <w:p w14:paraId="582E5D03" w14:textId="77777777" w:rsidR="00880613" w:rsidRPr="00F34E6E" w:rsidRDefault="00880613" w:rsidP="003A3173">
      <w:pPr>
        <w:pPrChange w:id="564" w:author="Gerhard Viljoen" w:date="2019-11-06T00:01:00Z">
          <w:pPr>
            <w:keepNext/>
            <w:numPr>
              <w:ilvl w:val="2"/>
            </w:numPr>
            <w:spacing w:before="360" w:after="120"/>
            <w:outlineLvl w:val="2"/>
          </w:pPr>
        </w:pPrChange>
      </w:pPr>
      <w:bookmarkStart w:id="565" w:name="_Toc23712483"/>
      <w:r w:rsidRPr="00F34E6E">
        <w:t>Data Structure</w:t>
      </w:r>
      <w:bookmarkEnd w:id="565"/>
    </w:p>
    <w:p w14:paraId="05B30E84" w14:textId="77777777" w:rsidR="00880613" w:rsidRPr="00F34E6E" w:rsidRDefault="00880613" w:rsidP="003A3173">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A3173">
      <w:pPr>
        <w:rPr>
          <w:bCs/>
        </w:rPr>
        <w:pPrChange w:id="566" w:author="Gerhard Viljoen" w:date="2019-11-06T00:01:00Z">
          <w:pPr/>
        </w:pPrChange>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3A3173">
      <w:pPr>
        <w:rPr>
          <w:bCs/>
        </w:rPr>
        <w:pPrChange w:id="567" w:author="Gerhard Viljoen" w:date="2019-11-06T00:01:00Z">
          <w:pPr/>
        </w:pPrChange>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9E0F9D">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A3173">
            <w:pPr>
              <w:pPrChange w:id="568" w:author="Gerhard Viljoen" w:date="2019-11-06T00:01:00Z">
                <w:pPr/>
              </w:pPrChange>
            </w:pPr>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A3173">
            <w:pPr>
              <w:pPrChange w:id="569" w:author="Gerhard Viljoen" w:date="2019-11-06T00:01:00Z">
                <w:pPr/>
              </w:pPrChange>
            </w:pPr>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A3173">
            <w:pPr>
              <w:pPrChange w:id="570" w:author="Gerhard Viljoen" w:date="2019-11-06T00:01:00Z">
                <w:pPr/>
              </w:pPrChange>
            </w:pPr>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A3173">
            <w:pPr>
              <w:pPrChange w:id="571" w:author="Gerhard Viljoen" w:date="2019-11-06T00:01:00Z">
                <w:pPr/>
              </w:pPrChange>
            </w:pPr>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9E0F9D">
        <w:tc>
          <w:tcPr>
            <w:tcW w:w="2614" w:type="dxa"/>
          </w:tcPr>
          <w:p w14:paraId="240340DD" w14:textId="77777777" w:rsidR="00880613" w:rsidRPr="00F34E6E" w:rsidRDefault="00880613" w:rsidP="003A3173">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A317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A317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A317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B522C23" w:rsidR="00880613" w:rsidRPr="00F34E6E" w:rsidRDefault="00880613" w:rsidP="003A3173">
      <w:bookmarkStart w:id="57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18</w:t>
      </w:r>
      <w:r w:rsidRPr="00F34E6E">
        <w:fldChar w:fldCharType="end"/>
      </w:r>
      <w:bookmarkEnd w:id="572"/>
      <w:r w:rsidRPr="00F34E6E">
        <w:t>: Eight example TRD tracklets, with time-direction indicated along the x-axis and pad-direction indicated along the y-axis for each image shown</w:t>
      </w:r>
    </w:p>
    <w:p w14:paraId="09D07192" w14:textId="77777777" w:rsidR="00880613" w:rsidRPr="00F34E6E" w:rsidRDefault="00880613" w:rsidP="003A3173">
      <w:pPr>
        <w:pStyle w:val="Heading3"/>
        <w:pPrChange w:id="573" w:author="Gerhard Viljoen" w:date="2019-11-06T00:01:00Z">
          <w:pPr>
            <w:keepNext/>
            <w:numPr>
              <w:ilvl w:val="2"/>
              <w:numId w:val="3"/>
            </w:numPr>
            <w:spacing w:before="360" w:after="120"/>
            <w:outlineLvl w:val="2"/>
          </w:pPr>
        </w:pPrChange>
      </w:pPr>
      <w:bookmarkStart w:id="574" w:name="_Toc23712484"/>
      <w:r w:rsidRPr="00F34E6E">
        <w:t>Data Exploration</w:t>
      </w:r>
      <w:bookmarkEnd w:id="574"/>
    </w:p>
    <w:p w14:paraId="1CA1A663" w14:textId="77777777" w:rsidR="00880613" w:rsidRPr="00F34E6E" w:rsidRDefault="00880613" w:rsidP="003A3173">
      <w:pPr>
        <w:rPr>
          <w:bCs/>
        </w:rPr>
      </w:pPr>
      <w:r w:rsidRPr="00F34E6E">
        <w:t>When read into a single list data structure, the full dataset amounts to ~19.7GiB.</w:t>
      </w:r>
    </w:p>
    <w:p w14:paraId="0078EE39" w14:textId="77777777" w:rsidR="00880613" w:rsidRPr="00F34E6E" w:rsidRDefault="00880613" w:rsidP="003A3173">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A3173">
      <w:pPr>
        <w:rPr>
          <w:bCs/>
        </w:rPr>
        <w:pPrChange w:id="575" w:author="Gerhard Viljoen" w:date="2019-11-06T00:01:00Z">
          <w:pPr/>
        </w:pPrChange>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A3173">
      <w:pPr>
        <w:rPr>
          <w:bCs/>
        </w:rPr>
        <w:pPrChange w:id="576" w:author="Gerhard Viljoen" w:date="2019-11-06T00:01:00Z">
          <w:pPr/>
        </w:pPrChange>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A3173">
      <w:pPr>
        <w:rPr>
          <w:bCs/>
        </w:rPr>
        <w:pPrChange w:id="577" w:author="Gerhard Viljoen" w:date="2019-11-06T00:01:00Z">
          <w:pPr/>
        </w:pPrChange>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3A3173">
      <w:pPr>
        <w:pPrChange w:id="578" w:author="Gerhard Viljoen" w:date="2019-11-06T00:01:00Z">
          <w:pPr>
            <w:keepNext/>
            <w:numPr>
              <w:ilvl w:val="4"/>
            </w:numPr>
            <w:spacing w:before="240" w:after="60"/>
            <w:outlineLvl w:val="4"/>
          </w:pPr>
        </w:pPrChange>
      </w:pPr>
      <w:r w:rsidRPr="00F34E6E">
        <w:t>Total Number of Tracklets per Particle ID</w:t>
      </w:r>
    </w:p>
    <w:p w14:paraId="0CC52173" w14:textId="1B28C7D6" w:rsidR="00880613" w:rsidRPr="00F34E6E" w:rsidRDefault="00880613" w:rsidP="003A3173">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3A3173">
      <w:pPr>
        <w:pPrChange w:id="579" w:author="Gerhard Viljoen" w:date="2019-11-06T00:01:00Z">
          <w:pPr>
            <w:jc w:val="center"/>
          </w:pPr>
        </w:pPrChange>
      </w:pPr>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FF9EF9C" w:rsidR="00880613" w:rsidRPr="00F34E6E" w:rsidRDefault="00880613" w:rsidP="003A3173">
      <w:bookmarkStart w:id="580" w:name="_Ref18606558"/>
      <w:bookmarkStart w:id="58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19</w:t>
      </w:r>
      <w:r w:rsidRPr="00F34E6E">
        <w:fldChar w:fldCharType="end"/>
      </w:r>
      <w:bookmarkEnd w:id="580"/>
      <w:r w:rsidRPr="00F34E6E">
        <w:t>: Number of Particles, per Particle ID, across all runs</w:t>
      </w:r>
      <w:bookmarkEnd w:id="581"/>
    </w:p>
    <w:p w14:paraId="788979B7" w14:textId="77777777" w:rsidR="00880613" w:rsidRPr="00F34E6E" w:rsidRDefault="00880613" w:rsidP="003A3173">
      <w:pPr>
        <w:pPrChange w:id="582" w:author="Gerhard Viljoen" w:date="2019-11-06T00:01:00Z">
          <w:pPr>
            <w:keepNext/>
            <w:numPr>
              <w:ilvl w:val="4"/>
            </w:numPr>
            <w:spacing w:before="240" w:after="60"/>
            <w:outlineLvl w:val="4"/>
          </w:pPr>
        </w:pPrChange>
      </w:pPr>
      <w:r w:rsidRPr="00F34E6E">
        <w:t>Momentum bin counts: number of tracklets per Particle ID</w:t>
      </w:r>
    </w:p>
    <w:p w14:paraId="4D0F5282" w14:textId="66B1311D" w:rsidR="00880613" w:rsidRPr="00F34E6E" w:rsidRDefault="00880613" w:rsidP="003A3173">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5FDD328C" w14:textId="77777777" w:rsidR="00880613" w:rsidRPr="00F34E6E" w:rsidRDefault="00880613" w:rsidP="003A3173">
      <w:pPr>
        <w:pPrChange w:id="583" w:author="Gerhard Viljoen" w:date="2019-11-06T00:01:00Z">
          <w:pPr>
            <w:jc w:val="center"/>
          </w:pPr>
        </w:pPrChange>
      </w:pPr>
      <w:r w:rsidRPr="00F34E6E">
        <w:drawing>
          <wp:inline distT="0" distB="0" distL="0" distR="0" wp14:anchorId="2D3FE211" wp14:editId="06D07168">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3E8FF39" w14:textId="752D377F" w:rsidR="00880613" w:rsidRDefault="00880613" w:rsidP="003A3173">
      <w:pPr>
        <w:rPr>
          <w:ins w:id="584" w:author="Gerhard Viljoen" w:date="2019-11-06T00:00:00Z"/>
        </w:rPr>
      </w:pPr>
      <w:bookmarkStart w:id="585" w:name="_Ref18606785"/>
      <w:bookmarkStart w:id="586" w:name="_Toc1937735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20</w:t>
      </w:r>
      <w:r w:rsidRPr="00F34E6E">
        <w:fldChar w:fldCharType="end"/>
      </w:r>
      <w:bookmarkEnd w:id="585"/>
      <w:r w:rsidRPr="00F34E6E">
        <w:t>: Number of Particles (electrons and pions) in each of a set of defined momentum bins</w:t>
      </w:r>
      <w:bookmarkEnd w:id="586"/>
    </w:p>
    <w:p w14:paraId="62B6FBEB" w14:textId="1FF261DA" w:rsidR="003A3173" w:rsidRDefault="003A3173" w:rsidP="003A3173">
      <w:pPr>
        <w:rPr>
          <w:ins w:id="587" w:author="Gerhard Viljoen" w:date="2019-11-06T00:02:00Z"/>
        </w:rPr>
      </w:pPr>
      <w:ins w:id="588" w:author="Gerhard Viljoen" w:date="2019-11-06T00:02:00Z">
        <w:r>
          <w:t>[</w:t>
        </w:r>
      </w:ins>
      <w:ins w:id="589" w:author="Gerhard Viljoen" w:date="2019-11-06T00:00:00Z">
        <w:r w:rsidRPr="003A3173">
          <w:rPr>
            <w:rPrChange w:id="590" w:author="Gerhard Viljoen" w:date="2019-11-06T00:01:00Z">
              <w:rPr>
                <w:b/>
                <w:noProof/>
                <w:sz w:val="18"/>
                <w:szCs w:val="18"/>
              </w:rPr>
            </w:rPrChange>
          </w:rPr>
          <w:t>Po</w:t>
        </w:r>
        <w:r w:rsidRPr="003A3173">
          <w:rPr>
            <w:noProof/>
            <w:rPrChange w:id="591" w:author="Gerhard Viljoen" w:date="2019-11-06T00:01:00Z">
              <w:rPr>
                <w:b/>
                <w:noProof/>
                <w:sz w:val="18"/>
                <w:szCs w:val="18"/>
              </w:rPr>
            </w:rPrChange>
          </w:rPr>
          <w:t>t</w:t>
        </w:r>
        <w:r w:rsidRPr="003A3173">
          <w:rPr>
            <w:rPrChange w:id="592" w:author="Gerhard Viljoen" w:date="2019-11-06T00:01:00Z">
              <w:rPr>
                <w:b/>
                <w:noProof/>
                <w:sz w:val="18"/>
                <w:szCs w:val="18"/>
              </w:rPr>
            </w:rPrChange>
          </w:rPr>
          <w:t>en</w:t>
        </w:r>
        <w:r w:rsidRPr="003A3173">
          <w:rPr>
            <w:noProof/>
            <w:rPrChange w:id="593" w:author="Gerhard Viljoen" w:date="2019-11-06T00:01:00Z">
              <w:rPr>
                <w:b/>
                <w:noProof/>
                <w:sz w:val="18"/>
                <w:szCs w:val="18"/>
              </w:rPr>
            </w:rPrChange>
          </w:rPr>
          <w:t>t</w:t>
        </w:r>
        <w:r w:rsidRPr="003A3173">
          <w:rPr>
            <w:rPrChange w:id="594" w:author="Gerhard Viljoen" w:date="2019-11-06T00:01:00Z">
              <w:rPr>
                <w:b/>
                <w:noProof/>
                <w:sz w:val="18"/>
                <w:szCs w:val="18"/>
              </w:rPr>
            </w:rPrChange>
          </w:rPr>
          <w:t>ia</w:t>
        </w:r>
        <w:r w:rsidRPr="003A3173">
          <w:rPr>
            <w:noProof/>
            <w:rPrChange w:id="595" w:author="Gerhard Viljoen" w:date="2019-11-06T00:01:00Z">
              <w:rPr>
                <w:b/>
                <w:noProof/>
                <w:sz w:val="18"/>
                <w:szCs w:val="18"/>
              </w:rPr>
            </w:rPrChange>
          </w:rPr>
          <w:t>l</w:t>
        </w:r>
        <w:r w:rsidRPr="003A3173">
          <w:rPr>
            <w:rPrChange w:id="596" w:author="Gerhard Viljoen" w:date="2019-11-06T00:01:00Z">
              <w:rPr>
                <w:b/>
                <w:noProof/>
                <w:sz w:val="18"/>
                <w:szCs w:val="18"/>
              </w:rPr>
            </w:rPrChange>
          </w:rPr>
          <w:t xml:space="preserve"> p</w:t>
        </w:r>
        <w:r w:rsidRPr="003A3173">
          <w:rPr>
            <w:noProof/>
            <w:rPrChange w:id="597" w:author="Gerhard Viljoen" w:date="2019-11-06T00:01:00Z">
              <w:rPr>
                <w:b/>
                <w:noProof/>
                <w:sz w:val="18"/>
                <w:szCs w:val="18"/>
              </w:rPr>
            </w:rPrChange>
          </w:rPr>
          <w:t>l</w:t>
        </w:r>
        <w:r w:rsidRPr="003A3173">
          <w:rPr>
            <w:rPrChange w:id="598" w:author="Gerhard Viljoen" w:date="2019-11-06T00:01:00Z">
              <w:rPr>
                <w:b/>
                <w:noProof/>
                <w:sz w:val="18"/>
                <w:szCs w:val="18"/>
              </w:rPr>
            </w:rPrChange>
          </w:rPr>
          <w:t>ot</w:t>
        </w:r>
        <w:r w:rsidRPr="003A3173">
          <w:rPr>
            <w:noProof/>
            <w:rPrChange w:id="599" w:author="Gerhard Viljoen" w:date="2019-11-06T00:01:00Z">
              <w:rPr>
                <w:b/>
                <w:noProof/>
                <w:sz w:val="18"/>
                <w:szCs w:val="18"/>
              </w:rPr>
            </w:rPrChange>
          </w:rPr>
          <w:t>s</w:t>
        </w:r>
        <w:r w:rsidRPr="003A3173">
          <w:rPr>
            <w:rPrChange w:id="600" w:author="Gerhard Viljoen" w:date="2019-11-06T00:01:00Z">
              <w:rPr>
                <w:b/>
                <w:noProof/>
                <w:sz w:val="18"/>
                <w:szCs w:val="18"/>
              </w:rPr>
            </w:rPrChange>
          </w:rPr>
          <w:t xml:space="preserve"> t</w:t>
        </w:r>
        <w:r w:rsidRPr="003A3173">
          <w:rPr>
            <w:noProof/>
            <w:rPrChange w:id="601" w:author="Gerhard Viljoen" w:date="2019-11-06T00:01:00Z">
              <w:rPr>
                <w:b/>
                <w:noProof/>
                <w:sz w:val="18"/>
                <w:szCs w:val="18"/>
              </w:rPr>
            </w:rPrChange>
          </w:rPr>
          <w:t>o</w:t>
        </w:r>
        <w:r w:rsidRPr="003A3173">
          <w:rPr>
            <w:rPrChange w:id="602" w:author="Gerhard Viljoen" w:date="2019-11-06T00:01:00Z">
              <w:rPr>
                <w:b/>
                <w:noProof/>
                <w:sz w:val="18"/>
                <w:szCs w:val="18"/>
              </w:rPr>
            </w:rPrChange>
          </w:rPr>
          <w:t xml:space="preserve"> i</w:t>
        </w:r>
        <w:r w:rsidRPr="003A3173">
          <w:rPr>
            <w:noProof/>
            <w:rPrChange w:id="603" w:author="Gerhard Viljoen" w:date="2019-11-06T00:01:00Z">
              <w:rPr>
                <w:b/>
                <w:noProof/>
                <w:sz w:val="18"/>
                <w:szCs w:val="18"/>
              </w:rPr>
            </w:rPrChange>
          </w:rPr>
          <w:t>n</w:t>
        </w:r>
        <w:r w:rsidRPr="003A3173">
          <w:rPr>
            <w:rPrChange w:id="604" w:author="Gerhard Viljoen" w:date="2019-11-06T00:01:00Z">
              <w:rPr>
                <w:b/>
                <w:noProof/>
                <w:sz w:val="18"/>
                <w:szCs w:val="18"/>
              </w:rPr>
            </w:rPrChange>
          </w:rPr>
          <w:t>cl</w:t>
        </w:r>
        <w:r w:rsidRPr="003A3173">
          <w:rPr>
            <w:noProof/>
            <w:rPrChange w:id="605" w:author="Gerhard Viljoen" w:date="2019-11-06T00:01:00Z">
              <w:rPr>
                <w:b/>
                <w:noProof/>
                <w:sz w:val="18"/>
                <w:szCs w:val="18"/>
              </w:rPr>
            </w:rPrChange>
          </w:rPr>
          <w:t>u</w:t>
        </w:r>
        <w:r w:rsidRPr="003A3173">
          <w:rPr>
            <w:rPrChange w:id="606" w:author="Gerhard Viljoen" w:date="2019-11-06T00:01:00Z">
              <w:rPr>
                <w:b/>
                <w:noProof/>
                <w:sz w:val="18"/>
                <w:szCs w:val="18"/>
              </w:rPr>
            </w:rPrChange>
          </w:rPr>
          <w:t>de</w:t>
        </w:r>
        <w:r w:rsidRPr="003A3173">
          <w:rPr>
            <w:noProof/>
            <w:rPrChange w:id="607" w:author="Gerhard Viljoen" w:date="2019-11-06T00:01:00Z">
              <w:rPr>
                <w:b/>
                <w:noProof/>
                <w:sz w:val="18"/>
                <w:szCs w:val="18"/>
              </w:rPr>
            </w:rPrChange>
          </w:rPr>
          <w:t xml:space="preserve"> </w:t>
        </w:r>
        <w:r w:rsidRPr="003A3173">
          <w:rPr>
            <w:rPrChange w:id="608" w:author="Gerhard Viljoen" w:date="2019-11-06T00:01:00Z">
              <w:rPr>
                <w:b/>
                <w:noProof/>
                <w:sz w:val="18"/>
                <w:szCs w:val="18"/>
              </w:rPr>
            </w:rPrChange>
          </w:rPr>
          <w:t>in</w:t>
        </w:r>
        <w:r w:rsidRPr="003A3173">
          <w:rPr>
            <w:noProof/>
            <w:rPrChange w:id="609" w:author="Gerhard Viljoen" w:date="2019-11-06T00:01:00Z">
              <w:rPr>
                <w:b/>
                <w:noProof/>
                <w:sz w:val="18"/>
                <w:szCs w:val="18"/>
              </w:rPr>
            </w:rPrChange>
          </w:rPr>
          <w:t>s</w:t>
        </w:r>
        <w:r w:rsidRPr="003A3173">
          <w:rPr>
            <w:rPrChange w:id="610" w:author="Gerhard Viljoen" w:date="2019-11-06T00:01:00Z">
              <w:rPr>
                <w:b/>
                <w:noProof/>
                <w:sz w:val="18"/>
                <w:szCs w:val="18"/>
              </w:rPr>
            </w:rPrChange>
          </w:rPr>
          <w:t>te</w:t>
        </w:r>
        <w:r w:rsidRPr="003A3173">
          <w:rPr>
            <w:noProof/>
            <w:rPrChange w:id="611" w:author="Gerhard Viljoen" w:date="2019-11-06T00:01:00Z">
              <w:rPr>
                <w:b/>
                <w:noProof/>
                <w:sz w:val="18"/>
                <w:szCs w:val="18"/>
              </w:rPr>
            </w:rPrChange>
          </w:rPr>
          <w:t>a</w:t>
        </w:r>
        <w:r w:rsidRPr="003A3173">
          <w:rPr>
            <w:rPrChange w:id="612" w:author="Gerhard Viljoen" w:date="2019-11-06T00:01:00Z">
              <w:rPr>
                <w:b/>
                <w:noProof/>
                <w:sz w:val="18"/>
                <w:szCs w:val="18"/>
              </w:rPr>
            </w:rPrChange>
          </w:rPr>
          <w:t>d</w:t>
        </w:r>
      </w:ins>
      <w:ins w:id="613" w:author="Gerhard Viljoen" w:date="2019-11-06T00:01:00Z">
        <w:r w:rsidRPr="003A3173">
          <w:rPr>
            <w:rPrChange w:id="614" w:author="Gerhard Viljoen" w:date="2019-11-06T00:01:00Z">
              <w:rPr>
                <w:b/>
                <w:noProof/>
                <w:sz w:val="18"/>
                <w:szCs w:val="18"/>
              </w:rPr>
            </w:rPrChange>
          </w:rPr>
          <w:t xml:space="preserve">: </w:t>
        </w:r>
      </w:ins>
      <w:ins w:id="615" w:author="Gerhard Viljoen" w:date="2019-11-06T00:02:00Z">
        <w:r>
          <w:t>]</w:t>
        </w:r>
      </w:ins>
    </w:p>
    <w:p w14:paraId="30A0A2F1" w14:textId="77777777" w:rsidR="00B85196" w:rsidRPr="003A3173" w:rsidRDefault="00B85196" w:rsidP="003A3173">
      <w:pPr>
        <w:rPr>
          <w:ins w:id="616" w:author="Gerhard Viljoen" w:date="2019-11-06T00:00:00Z"/>
          <w:rPrChange w:id="617" w:author="Gerhard Viljoen" w:date="2019-11-06T00:01:00Z">
            <w:rPr>
              <w:ins w:id="618" w:author="Gerhard Viljoen" w:date="2019-11-06T00:00:00Z"/>
              <w:b/>
              <w:noProof/>
              <w:sz w:val="18"/>
              <w:szCs w:val="18"/>
            </w:rPr>
          </w:rPrChange>
        </w:rPr>
      </w:pPr>
    </w:p>
    <w:p w14:paraId="4C6D8151" w14:textId="01C77FFF" w:rsidR="003A3173" w:rsidRPr="00F34E6E" w:rsidRDefault="003A3173" w:rsidP="003A3173">
      <w:ins w:id="619" w:author="Gerhard Viljoen" w:date="2019-11-06T00:00:00Z">
        <w:r>
          <w:lastRenderedPageBreak/>
          <w:drawing>
            <wp:inline distT="0" distB="0" distL="0" distR="0" wp14:anchorId="0EB8FDF9" wp14:editId="77FEDC4B">
              <wp:extent cx="3250683" cy="195008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53"/>
                      <a:stretch/>
                    </pic:blipFill>
                    <pic:spPr bwMode="auto">
                      <a:xfrm>
                        <a:off x="0" y="0"/>
                        <a:ext cx="3258744" cy="1954921"/>
                      </a:xfrm>
                      <a:prstGeom prst="rect">
                        <a:avLst/>
                      </a:prstGeom>
                      <a:ln>
                        <a:noFill/>
                      </a:ln>
                      <a:extLst>
                        <a:ext uri="{53640926-AAD7-44D8-BBD7-CCE9431645EC}">
                          <a14:shadowObscured xmlns:a14="http://schemas.microsoft.com/office/drawing/2010/main"/>
                        </a:ext>
                      </a:extLst>
                    </pic:spPr>
                  </pic:pic>
                </a:graphicData>
              </a:graphic>
            </wp:inline>
          </w:drawing>
        </w:r>
      </w:ins>
      <w:ins w:id="620" w:author="Gerhard Viljoen" w:date="2019-11-06T00:03:00Z">
        <w:r w:rsidR="00B85196">
          <w:drawing>
            <wp:inline distT="0" distB="0" distL="0" distR="0" wp14:anchorId="276BFC02" wp14:editId="74AFA154">
              <wp:extent cx="3027680" cy="1783979"/>
              <wp:effectExtent l="0" t="0" r="127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61" b="2867"/>
                      <a:stretch/>
                    </pic:blipFill>
                    <pic:spPr bwMode="auto">
                      <a:xfrm>
                        <a:off x="0" y="0"/>
                        <a:ext cx="3043501" cy="1793301"/>
                      </a:xfrm>
                      <a:prstGeom prst="rect">
                        <a:avLst/>
                      </a:prstGeom>
                      <a:ln>
                        <a:noFill/>
                      </a:ln>
                      <a:extLst>
                        <a:ext uri="{53640926-AAD7-44D8-BBD7-CCE9431645EC}">
                          <a14:shadowObscured xmlns:a14="http://schemas.microsoft.com/office/drawing/2010/main"/>
                        </a:ext>
                      </a:extLst>
                    </pic:spPr>
                  </pic:pic>
                </a:graphicData>
              </a:graphic>
            </wp:inline>
          </w:drawing>
        </w:r>
      </w:ins>
      <w:bookmarkStart w:id="621" w:name="_GoBack"/>
      <w:bookmarkEnd w:id="621"/>
    </w:p>
    <w:p w14:paraId="5C9409CB" w14:textId="77777777" w:rsidR="00880613" w:rsidRPr="00F34E6E" w:rsidRDefault="00880613" w:rsidP="003A3173">
      <w:pPr>
        <w:pPrChange w:id="622" w:author="Gerhard Viljoen" w:date="2019-11-06T00:01:00Z">
          <w:pPr>
            <w:keepNext/>
            <w:numPr>
              <w:ilvl w:val="4"/>
            </w:numPr>
            <w:spacing w:before="240" w:after="60"/>
            <w:outlineLvl w:val="4"/>
          </w:pPr>
        </w:pPrChange>
      </w:pPr>
      <w:bookmarkStart w:id="623" w:name="_Ref18607322"/>
      <w:r w:rsidRPr="00F34E6E">
        <w:t>Characteristic Energy Loss Curves (Bethe-Bloch)</w:t>
      </w:r>
      <w:bookmarkEnd w:id="623"/>
    </w:p>
    <w:p w14:paraId="364893A7" w14:textId="49EF3B58" w:rsidR="00880613" w:rsidRPr="00F34E6E" w:rsidRDefault="00880613" w:rsidP="003A3173">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p>
    <w:p w14:paraId="19553E85" w14:textId="77777777" w:rsidR="00880613" w:rsidRPr="00F34E6E" w:rsidRDefault="00880613" w:rsidP="003A3173">
      <w:pPr>
        <w:pPrChange w:id="624" w:author="Gerhard Viljoen" w:date="2019-11-06T00:01:00Z">
          <w:pPr>
            <w:jc w:val="center"/>
          </w:pPr>
        </w:pPrChange>
      </w:pPr>
      <w:r w:rsidRPr="00F34E6E">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4331" cy="2687567"/>
                    </a:xfrm>
                    <a:prstGeom prst="rect">
                      <a:avLst/>
                    </a:prstGeom>
                  </pic:spPr>
                </pic:pic>
              </a:graphicData>
            </a:graphic>
          </wp:inline>
        </w:drawing>
      </w:r>
    </w:p>
    <w:p w14:paraId="764C276A" w14:textId="69D727A2" w:rsidR="00880613" w:rsidRPr="00F34E6E" w:rsidRDefault="00880613" w:rsidP="003A3173">
      <w:bookmarkStart w:id="625" w:name="_Ref18610006"/>
      <w:bookmarkStart w:id="62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21</w:t>
      </w:r>
      <w:r w:rsidRPr="00F34E6E">
        <w:fldChar w:fldCharType="end"/>
      </w:r>
      <w:bookmarkEnd w:id="625"/>
      <w:r w:rsidRPr="00F34E6E">
        <w:t>: Energy Loss per Unit Path Length as a function of Momentum, for Electrons and Pions</w:t>
      </w:r>
      <w:bookmarkEnd w:id="626"/>
    </w:p>
    <w:p w14:paraId="62910910" w14:textId="77777777" w:rsidR="00880613" w:rsidRPr="00F34E6E" w:rsidRDefault="00880613" w:rsidP="003A3173">
      <w:pPr>
        <w:pPrChange w:id="627" w:author="Gerhard Viljoen" w:date="2019-11-06T00:01:00Z">
          <w:pPr>
            <w:keepNext/>
            <w:numPr>
              <w:ilvl w:val="4"/>
            </w:numPr>
            <w:spacing w:before="240" w:after="60"/>
            <w:outlineLvl w:val="4"/>
          </w:pPr>
        </w:pPrChange>
      </w:pPr>
      <w:r w:rsidRPr="00F34E6E">
        <w:t>Average Pulse Height</w:t>
      </w:r>
    </w:p>
    <w:p w14:paraId="711598E1" w14:textId="061A1192" w:rsidR="00880613" w:rsidRPr="00F34E6E" w:rsidRDefault="00880613" w:rsidP="003A3173">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77777777" w:rsidR="00880613" w:rsidRPr="00F34E6E" w:rsidRDefault="00880613" w:rsidP="003A3173">
      <w:pPr>
        <w:pPrChange w:id="628" w:author="Gerhard Viljoen" w:date="2019-11-06T00:01:00Z">
          <w:pPr>
            <w:jc w:val="center"/>
          </w:pPr>
        </w:pPrChange>
      </w:pPr>
      <w:r w:rsidRPr="00F34E6E">
        <w:lastRenderedPageBreak/>
        <w:drawing>
          <wp:inline distT="0" distB="0" distL="0" distR="0" wp14:anchorId="0C6DC424" wp14:editId="6A0A6102">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1204" cy="2395175"/>
                    </a:xfrm>
                    <a:prstGeom prst="rect">
                      <a:avLst/>
                    </a:prstGeom>
                  </pic:spPr>
                </pic:pic>
              </a:graphicData>
            </a:graphic>
          </wp:inline>
        </w:drawing>
      </w:r>
    </w:p>
    <w:p w14:paraId="0C85AD7A" w14:textId="5159202E" w:rsidR="00880613" w:rsidRPr="00F34E6E" w:rsidRDefault="00880613" w:rsidP="003A3173">
      <w:bookmarkStart w:id="629" w:name="_Ref18613234"/>
      <w:bookmarkStart w:id="63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22</w:t>
      </w:r>
      <w:r w:rsidRPr="00F34E6E">
        <w:fldChar w:fldCharType="end"/>
      </w:r>
      <w:bookmarkEnd w:id="629"/>
      <w:r w:rsidRPr="00F34E6E">
        <w:t>: Time Evolution of the Average Pulse Height Signal, per Particle ID (for tracklets from the entire momentum range)</w:t>
      </w:r>
      <w:bookmarkEnd w:id="630"/>
    </w:p>
    <w:p w14:paraId="7F5CE19B" w14:textId="77777777" w:rsidR="00880613" w:rsidRPr="00F34E6E" w:rsidRDefault="00880613" w:rsidP="003A3173">
      <w:pPr>
        <w:pPrChange w:id="631" w:author="Gerhard Viljoen" w:date="2019-11-06T00:01:00Z">
          <w:pPr>
            <w:jc w:val="center"/>
          </w:pPr>
        </w:pPrChange>
      </w:pPr>
      <w:r w:rsidRPr="00F34E6E">
        <w:drawing>
          <wp:inline distT="0" distB="0" distL="0" distR="0" wp14:anchorId="2B3871F4" wp14:editId="2F786A85">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sidRPr="00F34E6E">
        <w:drawing>
          <wp:inline distT="0" distB="0" distL="0" distR="0" wp14:anchorId="399B31BB" wp14:editId="11CF9C5E">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r w:rsidRPr="00F34E6E">
        <w:drawing>
          <wp:inline distT="0" distB="0" distL="0" distR="0" wp14:anchorId="64AE75EC" wp14:editId="13EECC48">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sidRPr="00F34E6E">
        <w:drawing>
          <wp:inline distT="0" distB="0" distL="0" distR="0" wp14:anchorId="4B1FAF10" wp14:editId="198BC88A">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p>
    <w:p w14:paraId="2947F1AB" w14:textId="19A6A1E0" w:rsidR="00880613" w:rsidRPr="00F34E6E" w:rsidRDefault="00880613" w:rsidP="003A3173">
      <w:bookmarkStart w:id="632" w:name="_Ref18656985"/>
      <w:bookmarkStart w:id="633" w:name="_Toc193773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23</w:t>
      </w:r>
      <w:r w:rsidRPr="00F34E6E">
        <w:fldChar w:fldCharType="end"/>
      </w:r>
      <w:bookmarkEnd w:id="632"/>
      <w:r w:rsidRPr="00F34E6E">
        <w:t>: Pulse height as a function of time for 4 randomly sampled electrons</w:t>
      </w:r>
      <w:bookmarkEnd w:id="633"/>
    </w:p>
    <w:p w14:paraId="480EF86D" w14:textId="77777777" w:rsidR="00880613" w:rsidRPr="00F34E6E" w:rsidRDefault="00880613" w:rsidP="003A3173">
      <w:pPr>
        <w:pPrChange w:id="634" w:author="Gerhard Viljoen" w:date="2019-11-06T00:01:00Z">
          <w:pPr>
            <w:jc w:val="center"/>
          </w:pPr>
        </w:pPrChange>
      </w:pPr>
      <w:r w:rsidRPr="00F34E6E">
        <w:drawing>
          <wp:inline distT="0" distB="0" distL="0" distR="0" wp14:anchorId="229913CD" wp14:editId="659965C1">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sidRPr="00F34E6E">
        <w:drawing>
          <wp:inline distT="0" distB="0" distL="0" distR="0" wp14:anchorId="48E1857D" wp14:editId="0ECAE73A">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r w:rsidRPr="00F34E6E">
        <w:drawing>
          <wp:inline distT="0" distB="0" distL="0" distR="0" wp14:anchorId="1915553E" wp14:editId="6273F5B3">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1200" cy="939600"/>
                    </a:xfrm>
                    <a:prstGeom prst="rect">
                      <a:avLst/>
                    </a:prstGeom>
                  </pic:spPr>
                </pic:pic>
              </a:graphicData>
            </a:graphic>
          </wp:inline>
        </w:drawing>
      </w:r>
      <w:r w:rsidRPr="00F34E6E">
        <w:drawing>
          <wp:inline distT="0" distB="0" distL="0" distR="0" wp14:anchorId="15A5CD7D" wp14:editId="14C8F8BF">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21200" cy="939600"/>
                    </a:xfrm>
                    <a:prstGeom prst="rect">
                      <a:avLst/>
                    </a:prstGeom>
                  </pic:spPr>
                </pic:pic>
              </a:graphicData>
            </a:graphic>
          </wp:inline>
        </w:drawing>
      </w:r>
    </w:p>
    <w:p w14:paraId="015D3622" w14:textId="098FE267" w:rsidR="00880613" w:rsidRPr="00F34E6E" w:rsidRDefault="00880613" w:rsidP="003A3173">
      <w:bookmarkStart w:id="635" w:name="_Ref18657196"/>
      <w:bookmarkStart w:id="636" w:name="_Toc1937735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24</w:t>
      </w:r>
      <w:r w:rsidRPr="00F34E6E">
        <w:fldChar w:fldCharType="end"/>
      </w:r>
      <w:bookmarkEnd w:id="635"/>
      <w:r w:rsidRPr="00F34E6E">
        <w:t>: Pulse height as a function of time for 4 randomly sampled pions</w:t>
      </w:r>
      <w:bookmarkEnd w:id="636"/>
    </w:p>
    <w:p w14:paraId="6FF2633B" w14:textId="77777777" w:rsidR="00880613" w:rsidRPr="00F34E6E" w:rsidRDefault="00880613" w:rsidP="003A3173">
      <w:pPr>
        <w:pPrChange w:id="637" w:author="Gerhard Viljoen" w:date="2019-11-06T00:01:00Z">
          <w:pPr>
            <w:keepNext/>
            <w:numPr>
              <w:ilvl w:val="2"/>
            </w:numPr>
            <w:spacing w:before="360" w:after="120"/>
            <w:outlineLvl w:val="2"/>
          </w:pPr>
        </w:pPrChange>
      </w:pPr>
      <w:bookmarkStart w:id="638" w:name="_Toc23712485"/>
      <w:r w:rsidRPr="00F34E6E">
        <w:t>Particle Identification: Methods</w:t>
      </w:r>
      <w:bookmarkEnd w:id="638"/>
    </w:p>
    <w:p w14:paraId="40D5C712" w14:textId="77777777" w:rsidR="00880613" w:rsidRPr="00F34E6E" w:rsidRDefault="00880613" w:rsidP="003A3173">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A3173">
      <w:pPr>
        <w:rPr>
          <w:bCs/>
        </w:rPr>
        <w:pPrChange w:id="639" w:author="Gerhard Viljoen" w:date="2019-11-06T00:01:00Z">
          <w:pPr/>
        </w:pPrChange>
      </w:pPr>
      <w:r w:rsidRPr="00F34E6E">
        <w:t>Non-Deep Learning Methods (Gradient Boosting Machines and Random Forests) were implemented locally, using H2O.ai.</w:t>
      </w:r>
    </w:p>
    <w:p w14:paraId="71D206FA" w14:textId="77777777" w:rsidR="00880613" w:rsidRPr="00F34E6E" w:rsidRDefault="00880613" w:rsidP="003A3173">
      <w:pPr>
        <w:rPr>
          <w:bCs/>
        </w:rPr>
        <w:pPrChange w:id="640" w:author="Gerhard Viljoen" w:date="2019-11-06T00:01:00Z">
          <w:pPr/>
        </w:pPrChange>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7777777" w:rsidR="00880613" w:rsidRPr="00F34E6E" w:rsidRDefault="00880613" w:rsidP="003A3173">
      <w:pPr>
        <w:pPrChange w:id="641" w:author="Gerhard Viljoen" w:date="2019-11-06T00:01:00Z">
          <w:pPr>
            <w:keepNext/>
            <w:numPr>
              <w:ilvl w:val="2"/>
            </w:numPr>
            <w:spacing w:before="360" w:after="120"/>
            <w:outlineLvl w:val="2"/>
          </w:pPr>
        </w:pPrChange>
      </w:pPr>
      <w:bookmarkStart w:id="642" w:name="_Ref20943090"/>
      <w:bookmarkStart w:id="643" w:name="_Toc23712486"/>
      <w:r w:rsidRPr="00F34E6E">
        <w:t>Particle Identification: Results</w:t>
      </w:r>
      <w:bookmarkEnd w:id="642"/>
      <w:bookmarkEnd w:id="643"/>
    </w:p>
    <w:p w14:paraId="6158DDCD" w14:textId="77777777" w:rsidR="00880613" w:rsidRPr="00F34E6E" w:rsidRDefault="00880613" w:rsidP="003A3173">
      <w:pPr>
        <w:rPr>
          <w:bCs/>
        </w:rPr>
      </w:pPr>
      <w:r w:rsidRPr="00F34E6E">
        <w:t>Three sets of results will be presented:</w:t>
      </w:r>
    </w:p>
    <w:p w14:paraId="2941FF0E" w14:textId="59E95C1E" w:rsidR="00880613" w:rsidRPr="003A3173" w:rsidRDefault="00880613" w:rsidP="003A3173">
      <w:pPr>
        <w:pStyle w:val="ListParagraph"/>
        <w:numPr>
          <w:ilvl w:val="0"/>
          <w:numId w:val="33"/>
        </w:numPr>
        <w:rPr>
          <w:bCs/>
        </w:rPr>
        <w:pPrChange w:id="644" w:author="Gerhard Viljoen" w:date="2019-11-06T00:01:00Z">
          <w:pPr>
            <w:numPr>
              <w:numId w:val="33"/>
            </w:numPr>
            <w:ind w:left="720" w:hanging="360"/>
            <w:contextualSpacing/>
          </w:pPr>
        </w:pPrChange>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F34E6E">
        <w:rPr>
          <w:bCs/>
        </w:rPr>
      </w:r>
      <w:r w:rsidRPr="003A3173">
        <w:rPr>
          <w:bCs/>
          <w:rPrChange w:id="645" w:author="Gerhard Viljoen" w:date="2019-11-06T00:01:00Z">
            <w:rPr/>
          </w:rPrChange>
        </w:rPr>
        <w:fldChar w:fldCharType="separate"/>
      </w:r>
      <w:r w:rsidR="001D4F3A" w:rsidRPr="001D4F3A">
        <w:t>0</w:t>
      </w:r>
      <w:r w:rsidRPr="003A3173">
        <w:rPr>
          <w:bCs/>
        </w:rPr>
        <w:fldChar w:fldCharType="end"/>
      </w:r>
      <w:r w:rsidRPr="00F34E6E">
        <w:t>.</w:t>
      </w:r>
    </w:p>
    <w:p w14:paraId="63E2800B" w14:textId="18319D4E" w:rsidR="00880613" w:rsidRPr="003A3173" w:rsidRDefault="00880613" w:rsidP="003A3173">
      <w:pPr>
        <w:pStyle w:val="ListParagraph"/>
        <w:numPr>
          <w:ilvl w:val="0"/>
          <w:numId w:val="33"/>
        </w:numPr>
        <w:rPr>
          <w:bCs/>
        </w:rPr>
        <w:pPrChange w:id="646" w:author="Gerhard Viljoen" w:date="2019-11-06T00:01:00Z">
          <w:pPr>
            <w:numPr>
              <w:numId w:val="33"/>
            </w:numPr>
            <w:ind w:left="720" w:hanging="360"/>
            <w:contextualSpacing/>
          </w:pPr>
        </w:pPrChange>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F34E6E">
        <w:rPr>
          <w:bCs/>
        </w:rPr>
      </w:r>
      <w:r w:rsidRPr="003A3173">
        <w:rPr>
          <w:bCs/>
          <w:rPrChange w:id="647" w:author="Gerhard Viljoen" w:date="2019-11-06T00:01:00Z">
            <w:rPr/>
          </w:rPrChange>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3A3173">
      <w:pPr>
        <w:pStyle w:val="ListParagraph"/>
        <w:numPr>
          <w:ilvl w:val="0"/>
          <w:numId w:val="33"/>
        </w:numPr>
        <w:rPr>
          <w:bCs/>
        </w:rPr>
        <w:pPrChange w:id="648" w:author="Gerhard Viljoen" w:date="2019-11-06T00:01:00Z">
          <w:pPr>
            <w:numPr>
              <w:numId w:val="33"/>
            </w:numPr>
            <w:ind w:left="720" w:hanging="360"/>
            <w:contextualSpacing/>
          </w:pPr>
        </w:pPrChange>
      </w:pPr>
      <w:r w:rsidRPr="00F34E6E">
        <w:t xml:space="preserve">and as a text summary in Section </w:t>
      </w:r>
      <w:r w:rsidRPr="003A3173">
        <w:rPr>
          <w:bCs/>
        </w:rPr>
        <w:fldChar w:fldCharType="begin"/>
      </w:r>
      <w:r w:rsidRPr="00F34E6E">
        <w:instrText xml:space="preserve"> REF _Ref19550923 \r \h  \* MERGEFORMAT </w:instrText>
      </w:r>
      <w:r w:rsidRPr="00F34E6E">
        <w:rPr>
          <w:bCs/>
        </w:rPr>
      </w:r>
      <w:r w:rsidRPr="003A3173">
        <w:rPr>
          <w:bCs/>
          <w:rPrChange w:id="649" w:author="Gerhard Viljoen" w:date="2019-11-06T00:01:00Z">
            <w:rPr/>
          </w:rPrChange>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77777777" w:rsidR="00880613" w:rsidRPr="00F34E6E" w:rsidRDefault="00880613" w:rsidP="003A3173">
      <w:pPr>
        <w:rPr>
          <w:bCs/>
        </w:rPr>
        <w:pPrChange w:id="650" w:author="Gerhard Viljoen" w:date="2019-11-06T00:01:00Z">
          <w:pPr>
            <w:keepNext/>
            <w:numPr>
              <w:ilvl w:val="3"/>
            </w:numPr>
            <w:spacing w:before="240" w:after="120"/>
            <w:outlineLvl w:val="3"/>
          </w:pPr>
        </w:pPrChange>
      </w:pPr>
      <w:bookmarkStart w:id="651" w:name="_Ref19550740"/>
      <w:r w:rsidRPr="00F34E6E">
        <w:t>Most successful approach</w:t>
      </w:r>
      <w:bookmarkEnd w:id="651"/>
    </w:p>
    <w:p w14:paraId="3A06D606" w14:textId="77777777" w:rsidR="00880613" w:rsidRPr="00F34E6E" w:rsidRDefault="00880613" w:rsidP="003A3173">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A3173">
      <w:pPr>
        <w:pStyle w:val="ListParagraph"/>
        <w:numPr>
          <w:ilvl w:val="0"/>
          <w:numId w:val="24"/>
        </w:numPr>
        <w:rPr>
          <w:bCs/>
        </w:rPr>
        <w:pPrChange w:id="652" w:author="Gerhard Viljoen" w:date="2019-11-06T00:01:00Z">
          <w:pPr>
            <w:numPr>
              <w:numId w:val="24"/>
            </w:numPr>
            <w:ind w:left="720" w:hanging="360"/>
            <w:contextualSpacing/>
          </w:pPr>
        </w:pPrChange>
      </w:pPr>
      <w:r w:rsidRPr="00F34E6E">
        <w:t>The full dataset was used during this stage.</w:t>
      </w:r>
    </w:p>
    <w:p w14:paraId="3BAC7CBC" w14:textId="77777777" w:rsidR="00880613" w:rsidRPr="003A3173" w:rsidRDefault="00880613" w:rsidP="003A3173">
      <w:pPr>
        <w:pStyle w:val="ListParagraph"/>
        <w:numPr>
          <w:ilvl w:val="0"/>
          <w:numId w:val="24"/>
        </w:numPr>
        <w:rPr>
          <w:bCs/>
        </w:rPr>
        <w:pPrChange w:id="653" w:author="Gerhard Viljoen" w:date="2019-11-06T00:01:00Z">
          <w:pPr>
            <w:numPr>
              <w:numId w:val="24"/>
            </w:numPr>
            <w:ind w:left="720" w:hanging="360"/>
            <w:contextualSpacing/>
          </w:pPr>
        </w:pPrChange>
      </w:pPr>
      <w:r w:rsidRPr="00F34E6E">
        <w:t>All tracklets with no signal, i.e. images where all the pixel values were zero, were removed.</w:t>
      </w:r>
    </w:p>
    <w:p w14:paraId="633A0F49" w14:textId="77777777" w:rsidR="00880613" w:rsidRPr="003A3173" w:rsidRDefault="00880613" w:rsidP="003A3173">
      <w:pPr>
        <w:pStyle w:val="ListParagraph"/>
        <w:numPr>
          <w:ilvl w:val="0"/>
          <w:numId w:val="24"/>
        </w:numPr>
        <w:rPr>
          <w:bCs/>
        </w:rPr>
        <w:pPrChange w:id="654" w:author="Gerhard Viljoen" w:date="2019-11-06T00:01:00Z">
          <w:pPr>
            <w:numPr>
              <w:numId w:val="24"/>
            </w:numPr>
            <w:ind w:left="720" w:hanging="360"/>
            <w:contextualSpacing/>
          </w:pPr>
        </w:pPrChange>
      </w:pPr>
      <w:r w:rsidRPr="00F34E6E">
        <w:lastRenderedPageBreak/>
        <w:t>Data was not normalised or standardised.</w:t>
      </w:r>
    </w:p>
    <w:p w14:paraId="45695F4D" w14:textId="77777777" w:rsidR="00880613" w:rsidRPr="003A3173" w:rsidRDefault="00880613" w:rsidP="003A3173">
      <w:pPr>
        <w:pStyle w:val="ListParagraph"/>
        <w:numPr>
          <w:ilvl w:val="0"/>
          <w:numId w:val="24"/>
        </w:numPr>
        <w:rPr>
          <w:bCs/>
        </w:rPr>
        <w:pPrChange w:id="655" w:author="Gerhard Viljoen" w:date="2019-11-06T00:01:00Z">
          <w:pPr>
            <w:numPr>
              <w:numId w:val="24"/>
            </w:numPr>
            <w:ind w:left="720" w:hanging="360"/>
            <w:contextualSpacing/>
          </w:pPr>
        </w:pPrChange>
      </w:pPr>
      <w:r w:rsidRPr="00F34E6E">
        <w:t>Data was not down-sampled or up-sampled to account for class imbalances.</w:t>
      </w:r>
    </w:p>
    <w:p w14:paraId="7679E982" w14:textId="77777777" w:rsidR="00880613" w:rsidRPr="003A3173" w:rsidRDefault="00880613" w:rsidP="003A3173">
      <w:pPr>
        <w:pStyle w:val="ListParagraph"/>
        <w:numPr>
          <w:ilvl w:val="0"/>
          <w:numId w:val="24"/>
        </w:numPr>
        <w:rPr>
          <w:bCs/>
        </w:rPr>
        <w:pPrChange w:id="656" w:author="Gerhard Viljoen" w:date="2019-11-06T00:01:00Z">
          <w:pPr>
            <w:numPr>
              <w:numId w:val="24"/>
            </w:numPr>
            <w:ind w:left="720" w:hanging="360"/>
            <w:contextualSpacing/>
          </w:pPr>
        </w:pPrChange>
      </w:pPr>
      <w:r w:rsidRPr="00F34E6E">
        <w:t>Data was split into the following momentum bins:</w:t>
      </w:r>
    </w:p>
    <w:p w14:paraId="3E000694" w14:textId="77777777" w:rsidR="00880613" w:rsidRPr="003A3173" w:rsidRDefault="00880613" w:rsidP="003A3173">
      <w:pPr>
        <w:pStyle w:val="ListParagraph"/>
        <w:numPr>
          <w:ilvl w:val="1"/>
          <w:numId w:val="24"/>
        </w:numPr>
        <w:rPr>
          <w:rFonts w:ascii="Cambria" w:hAnsi="Cambria"/>
          <w:bCs/>
        </w:rPr>
        <w:pPrChange w:id="657" w:author="Gerhard Viljoen" w:date="2019-11-06T00:01:00Z">
          <w:pPr>
            <w:numPr>
              <w:ilvl w:val="1"/>
              <w:numId w:val="24"/>
            </w:numPr>
            <w:ind w:left="1440" w:hanging="360"/>
            <w:contextualSpacing/>
          </w:pPr>
        </w:pPrChange>
      </w:pPr>
      <m:oMath>
        <m:r>
          <w:rPr>
            <w:rPrChange w:id="658" w:author="Gerhard Viljoen" w:date="2019-11-06T00:01:00Z">
              <w:rPr/>
            </w:rPrChange>
          </w:rPr>
          <m:t>P</m:t>
        </m:r>
        <m:r>
          <m:rPr>
            <m:sty m:val="p"/>
          </m:rPr>
          <m:t xml:space="preserve">≤2 </m:t>
        </m:r>
        <m:r>
          <w:rPr>
            <w:rPrChange w:id="659" w:author="Gerhard Viljoen" w:date="2019-11-06T00:01:00Z">
              <w:rPr/>
            </w:rPrChange>
          </w:rPr>
          <m:t>GeV</m:t>
        </m:r>
        <m:r>
          <m:rPr>
            <m:sty m:val="p"/>
          </m:rPr>
          <m:t>,</m:t>
        </m:r>
      </m:oMath>
      <w:r w:rsidRPr="003A3173">
        <w:rPr>
          <w:rFonts w:ascii="Cambria" w:hAnsi="Cambria"/>
        </w:rPr>
        <w:t xml:space="preserve"> </w:t>
      </w:r>
      <m:oMath>
        <m:r>
          <m:rPr>
            <m:sty m:val="p"/>
          </m:rPr>
          <m:t xml:space="preserve">2 </m:t>
        </m:r>
        <m:r>
          <w:rPr>
            <w:rPrChange w:id="660" w:author="Gerhard Viljoen" w:date="2019-11-06T00:01:00Z">
              <w:rPr/>
            </w:rPrChange>
          </w:rPr>
          <m:t>GeV</m:t>
        </m:r>
        <m:r>
          <m:rPr>
            <m:sty m:val="p"/>
          </m:rPr>
          <m:t>&lt;</m:t>
        </m:r>
        <m:r>
          <w:rPr>
            <w:rPrChange w:id="661" w:author="Gerhard Viljoen" w:date="2019-11-06T00:01:00Z">
              <w:rPr/>
            </w:rPrChange>
          </w:rPr>
          <m:t>P</m:t>
        </m:r>
        <m:r>
          <m:rPr>
            <m:sty m:val="p"/>
          </m:rPr>
          <m:t xml:space="preserve">≤3 </m:t>
        </m:r>
        <m:r>
          <w:rPr>
            <w:rPrChange w:id="662" w:author="Gerhard Viljoen" w:date="2019-11-06T00:01:00Z">
              <w:rPr/>
            </w:rPrChange>
          </w:rPr>
          <m:t>GeV</m:t>
        </m:r>
        <m:r>
          <m:rPr>
            <m:sty m:val="p"/>
          </m:rPr>
          <m:t xml:space="preserve"> and</m:t>
        </m:r>
      </m:oMath>
      <w:r w:rsidRPr="003A3173">
        <w:rPr>
          <w:rFonts w:ascii="Cambria" w:hAnsi="Cambria"/>
        </w:rPr>
        <w:t xml:space="preserve"> </w:t>
      </w:r>
      <m:oMath>
        <m:r>
          <m:rPr>
            <m:sty m:val="p"/>
          </m:rPr>
          <m:t xml:space="preserve">3 </m:t>
        </m:r>
        <m:r>
          <w:rPr>
            <w:rPrChange w:id="663" w:author="Gerhard Viljoen" w:date="2019-11-06T00:01:00Z">
              <w:rPr/>
            </w:rPrChange>
          </w:rPr>
          <m:t>GeV</m:t>
        </m:r>
        <m:r>
          <m:rPr>
            <m:sty m:val="p"/>
          </m:rPr>
          <m:t>&lt;</m:t>
        </m:r>
        <m:r>
          <w:rPr>
            <w:rPrChange w:id="664" w:author="Gerhard Viljoen" w:date="2019-11-06T00:01:00Z">
              <w:rPr/>
            </w:rPrChange>
          </w:rPr>
          <m:t>P</m:t>
        </m:r>
        <m:r>
          <m:rPr>
            <m:sty m:val="p"/>
          </m:rPr>
          <m:t xml:space="preserve">≤4 </m:t>
        </m:r>
        <m:r>
          <w:rPr>
            <w:rPrChange w:id="665" w:author="Gerhard Viljoen" w:date="2019-11-06T00:01:00Z">
              <w:rPr/>
            </w:rPrChange>
          </w:rPr>
          <m:t>GeV</m:t>
        </m:r>
      </m:oMath>
    </w:p>
    <w:p w14:paraId="22093A67" w14:textId="77777777" w:rsidR="00880613" w:rsidRPr="003A3173" w:rsidRDefault="00880613" w:rsidP="003A3173">
      <w:pPr>
        <w:pStyle w:val="ListParagraph"/>
        <w:numPr>
          <w:ilvl w:val="1"/>
          <w:numId w:val="24"/>
        </w:numPr>
        <w:rPr>
          <w:bCs/>
        </w:rPr>
        <w:pPrChange w:id="666" w:author="Gerhard Viljoen" w:date="2019-11-06T00:01:00Z">
          <w:pPr>
            <w:numPr>
              <w:ilvl w:val="1"/>
              <w:numId w:val="24"/>
            </w:numPr>
            <w:ind w:left="1440" w:hanging="360"/>
            <w:contextualSpacing/>
          </w:pPr>
        </w:pPrChange>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3A3173">
      <w:pPr>
        <w:pStyle w:val="ListParagraph"/>
        <w:numPr>
          <w:ilvl w:val="0"/>
          <w:numId w:val="24"/>
        </w:numPr>
        <w:rPr>
          <w:bCs/>
        </w:rPr>
        <w:pPrChange w:id="667" w:author="Gerhard Viljoen" w:date="2019-11-06T00:01:00Z">
          <w:pPr>
            <w:numPr>
              <w:numId w:val="24"/>
            </w:numPr>
            <w:ind w:left="720" w:hanging="360"/>
            <w:contextualSpacing/>
          </w:pPr>
        </w:pPrChange>
      </w:pPr>
      <w:r w:rsidRPr="00F34E6E">
        <w:t>A Convolutional Neural Network (architecture shown in ) was trained incrementally, per momentum bin, by saving the weights-configuration of the model after training on the previous momentum bin</w:t>
      </w:r>
    </w:p>
    <w:p w14:paraId="72E28B93" w14:textId="535DC462" w:rsidR="00880613" w:rsidRPr="003A3173" w:rsidRDefault="00880613" w:rsidP="003A3173">
      <w:pPr>
        <w:pStyle w:val="ListParagraph"/>
        <w:numPr>
          <w:ilvl w:val="0"/>
          <w:numId w:val="24"/>
        </w:numPr>
        <w:rPr>
          <w:bCs/>
        </w:rPr>
        <w:pPrChange w:id="668" w:author="Gerhard Viljoen" w:date="2019-11-06T00:01:00Z">
          <w:pPr>
            <w:numPr>
              <w:numId w:val="24"/>
            </w:numPr>
            <w:ind w:left="720" w:hanging="360"/>
            <w:contextualSpacing/>
          </w:pPr>
        </w:pPrChange>
      </w:pPr>
      <w:r w:rsidRPr="00F34E6E">
        <w:t xml:space="preserve">These results are summarised in </w:t>
      </w:r>
      <w:r w:rsidRPr="003A3173">
        <w:rPr>
          <w:bCs/>
        </w:rPr>
        <w:fldChar w:fldCharType="begin"/>
      </w:r>
      <w:r w:rsidRPr="00F34E6E">
        <w:instrText xml:space="preserve"> REF _Ref18869263 \h  \* MERGEFORMAT </w:instrText>
      </w:r>
      <w:r w:rsidRPr="00F34E6E">
        <w:rPr>
          <w:bCs/>
        </w:rPr>
      </w:r>
      <w:r w:rsidRPr="003A3173">
        <w:rPr>
          <w:bCs/>
          <w:rPrChange w:id="669" w:author="Gerhard Viljoen" w:date="2019-11-06T00:01:00Z">
            <w:rPr/>
          </w:rPrChange>
        </w:rPr>
        <w:fldChar w:fldCharType="separate"/>
      </w:r>
      <w:r w:rsidR="001D4F3A" w:rsidRPr="001D4F3A">
        <w:t>Figure 25</w:t>
      </w:r>
      <w:r w:rsidRPr="003A3173">
        <w:rPr>
          <w:bCs/>
        </w:rPr>
        <w:fldChar w:fldCharType="end"/>
      </w:r>
      <w:r w:rsidRPr="00F34E6E">
        <w:t>.</w:t>
      </w:r>
    </w:p>
    <w:p w14:paraId="78116C9A" w14:textId="77777777" w:rsidR="00880613" w:rsidRPr="00F34E6E" w:rsidRDefault="00880613" w:rsidP="003A3173">
      <w:pPr>
        <w:pPrChange w:id="670" w:author="Gerhard Viljoen" w:date="2019-11-06T00:01:00Z">
          <w:pPr>
            <w:jc w:val="center"/>
          </w:pPr>
        </w:pPrChange>
      </w:pPr>
      <w:r w:rsidRPr="00F34E6E">
        <w:drawing>
          <wp:inline distT="0" distB="0" distL="0" distR="0" wp14:anchorId="7CFB8409" wp14:editId="61B9F051">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8046DB" w14:textId="108BC591" w:rsidR="00880613" w:rsidRPr="00F34E6E" w:rsidRDefault="00880613" w:rsidP="003A3173">
      <w:bookmarkStart w:id="671" w:name="_Ref18869263"/>
      <w:bookmarkStart w:id="67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25</w:t>
      </w:r>
      <w:r w:rsidRPr="00F34E6E">
        <w:fldChar w:fldCharType="end"/>
      </w:r>
      <w:bookmarkEnd w:id="671"/>
      <w:r w:rsidRPr="00F34E6E">
        <w:t>: Summary of incrementally trained 2D Convolutional Neural Network</w:t>
      </w:r>
      <w:bookmarkEnd w:id="67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3A3173"/>
    <w:p w14:paraId="1D011E24" w14:textId="77777777" w:rsidR="00880613" w:rsidRPr="00F34E6E" w:rsidRDefault="00880613" w:rsidP="003A3173">
      <w:pPr>
        <w:pPrChange w:id="673" w:author="Gerhard Viljoen" w:date="2019-11-06T00:01:00Z">
          <w:pPr>
            <w:jc w:val="center"/>
          </w:pPr>
        </w:pPrChange>
      </w:pPr>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31A5A93" w:rsidR="00880613" w:rsidRPr="00F34E6E" w:rsidRDefault="00880613" w:rsidP="003A3173">
      <w:r w:rsidRPr="00F34E6E">
        <w:t xml:space="preserve">Figure </w:t>
      </w:r>
      <w:r w:rsidRPr="00F34E6E">
        <w:fldChar w:fldCharType="begin"/>
      </w:r>
      <w:r w:rsidRPr="00F34E6E">
        <w:instrText xml:space="preserve"> SEQ Figure \* ARABIC </w:instrText>
      </w:r>
      <w:r w:rsidRPr="00F34E6E">
        <w:fldChar w:fldCharType="separate"/>
      </w:r>
      <w:r w:rsidR="001D4F3A">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77777777" w:rsidR="00880613" w:rsidRPr="00F34E6E" w:rsidRDefault="00880613" w:rsidP="003A3173">
      <w:pPr>
        <w:rPr>
          <w:bCs/>
        </w:rPr>
        <w:pPrChange w:id="674" w:author="Gerhard Viljoen" w:date="2019-11-06T00:01:00Z">
          <w:pPr>
            <w:keepNext/>
            <w:numPr>
              <w:ilvl w:val="3"/>
            </w:numPr>
            <w:spacing w:before="240" w:after="120"/>
            <w:outlineLvl w:val="3"/>
          </w:pPr>
        </w:pPrChange>
      </w:pPr>
      <w:bookmarkStart w:id="675" w:name="_Ref19550923"/>
      <w:r w:rsidRPr="00F34E6E">
        <w:t>Summary of Other Results</w:t>
      </w:r>
      <w:bookmarkEnd w:id="675"/>
    </w:p>
    <w:p w14:paraId="46EE7F28" w14:textId="26969BEB" w:rsidR="00880613" w:rsidRPr="00F34E6E" w:rsidRDefault="00880613" w:rsidP="003A3173">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A3173">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3A3173">
      <w:pPr>
        <w:pPrChange w:id="676"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3A3173">
      <w:pPr>
        <w:pPrChange w:id="677" w:author="Gerhard Viljoen" w:date="2019-11-06T00:01:00Z">
          <w:pPr/>
        </w:pPrChange>
      </w:pPr>
    </w:p>
    <w:p w14:paraId="6D63E213" w14:textId="77777777" w:rsidR="00880613" w:rsidRPr="00F34E6E" w:rsidRDefault="00880613" w:rsidP="003A3173">
      <w:pPr>
        <w:pPrChange w:id="678" w:author="Gerhard Viljoen" w:date="2019-11-06T00:01:00Z">
          <w:pPr>
            <w:keepNext/>
            <w:numPr>
              <w:ilvl w:val="4"/>
            </w:numPr>
            <w:spacing w:before="240" w:after="60"/>
            <w:outlineLvl w:val="4"/>
          </w:pPr>
        </w:pPrChange>
      </w:pPr>
      <w:r w:rsidRPr="00F34E6E">
        <w:t>2D Convolutional Neural Networks</w:t>
      </w:r>
    </w:p>
    <w:p w14:paraId="2BE4EC23" w14:textId="77777777" w:rsidR="00880613" w:rsidRPr="00F34E6E" w:rsidRDefault="00D372B8" w:rsidP="003A3173">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3A3173">
      <w:pPr>
        <w:rPr>
          <w:bCs/>
          <w:iCs/>
        </w:rPr>
        <w:pPrChange w:id="679" w:author="Gerhard Viljoen" w:date="2019-11-06T00:01:00Z">
          <w:pPr/>
        </w:pPrChange>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3A3173">
      <w:pPr>
        <w:pPrChange w:id="680" w:author="Gerhard Viljoen" w:date="2019-11-06T00:01:00Z">
          <w:pPr>
            <w:keepNext/>
            <w:numPr>
              <w:ilvl w:val="4"/>
            </w:numPr>
            <w:spacing w:before="240" w:after="60"/>
            <w:outlineLvl w:val="4"/>
          </w:pPr>
        </w:pPrChange>
      </w:pPr>
      <w:r w:rsidRPr="00F34E6E">
        <w:t>1D Convolutional Neural Networks</w:t>
      </w:r>
    </w:p>
    <w:p w14:paraId="5CA7C40D" w14:textId="77777777" w:rsidR="00880613" w:rsidRPr="00F34E6E" w:rsidRDefault="00D372B8" w:rsidP="003A3173">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3A3173">
      <w:pPr>
        <w:pPrChange w:id="681" w:author="Gerhard Viljoen" w:date="2019-11-06T00:01:00Z">
          <w:pPr>
            <w:keepNext/>
            <w:numPr>
              <w:ilvl w:val="4"/>
            </w:numPr>
            <w:spacing w:before="240" w:after="60"/>
            <w:outlineLvl w:val="4"/>
          </w:pPr>
        </w:pPrChange>
      </w:pPr>
      <w:r w:rsidRPr="00F34E6E">
        <w:t>Fully Connected Feedforward Neural Networks</w:t>
      </w:r>
    </w:p>
    <w:p w14:paraId="7A4E3970" w14:textId="77777777" w:rsidR="00880613" w:rsidRPr="00F34E6E" w:rsidRDefault="00D372B8" w:rsidP="003A3173">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3A3173">
      <w:pPr>
        <w:pPrChange w:id="682" w:author="Gerhard Viljoen" w:date="2019-11-06T00:01:00Z">
          <w:pPr>
            <w:keepNext/>
            <w:numPr>
              <w:ilvl w:val="4"/>
            </w:numPr>
            <w:spacing w:before="240" w:after="60"/>
            <w:outlineLvl w:val="4"/>
          </w:pPr>
        </w:pPrChange>
      </w:pPr>
      <w:r w:rsidRPr="00F34E6E">
        <w:t>LSTM Neural Networks</w:t>
      </w:r>
    </w:p>
    <w:p w14:paraId="2CB5223B" w14:textId="77777777" w:rsidR="00880613" w:rsidRPr="00F34E6E" w:rsidRDefault="00D372B8" w:rsidP="003A3173">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3A3173">
      <w:pPr>
        <w:pPrChange w:id="683" w:author="Gerhard Viljoen" w:date="2019-11-06T00:01:00Z">
          <w:pPr>
            <w:keepNext/>
            <w:numPr>
              <w:ilvl w:val="4"/>
            </w:numPr>
            <w:spacing w:before="240" w:after="60"/>
            <w:outlineLvl w:val="4"/>
          </w:pPr>
        </w:pPrChange>
      </w:pPr>
      <w:r w:rsidRPr="00F34E6E">
        <w:t>Non-Deep Learning (Tree Based) Models</w:t>
      </w:r>
    </w:p>
    <w:p w14:paraId="5D176806" w14:textId="77777777" w:rsidR="00880613" w:rsidRPr="00F34E6E" w:rsidRDefault="00880613" w:rsidP="003A3173">
      <w:pPr>
        <w:rPr>
          <w:bCs/>
        </w:rPr>
        <w:pPrChange w:id="684" w:author="Gerhard Viljoen" w:date="2019-11-06T00:01:00Z">
          <w:pPr>
            <w:keepNext/>
            <w:numPr>
              <w:ilvl w:val="5"/>
            </w:numPr>
            <w:spacing w:before="240" w:after="60"/>
            <w:outlineLvl w:val="5"/>
          </w:pPr>
        </w:pPrChange>
      </w:pPr>
      <w:r w:rsidRPr="00F34E6E">
        <w:t>Random Forests</w:t>
      </w:r>
    </w:p>
    <w:p w14:paraId="65FE85B2" w14:textId="77777777" w:rsidR="00880613" w:rsidRPr="00F34E6E" w:rsidRDefault="00D372B8" w:rsidP="003A3173">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3A3173">
      <w:pPr>
        <w:rPr>
          <w:bCs/>
        </w:rPr>
        <w:pPrChange w:id="685" w:author="Gerhard Viljoen" w:date="2019-11-06T00:01:00Z">
          <w:pPr>
            <w:keepNext/>
            <w:numPr>
              <w:ilvl w:val="5"/>
            </w:numPr>
            <w:spacing w:before="240" w:after="60"/>
            <w:outlineLvl w:val="5"/>
          </w:pPr>
        </w:pPrChange>
      </w:pPr>
      <w:r w:rsidRPr="00F34E6E">
        <w:t>Gradient Boosting Machines</w:t>
      </w:r>
    </w:p>
    <w:p w14:paraId="0F4D3731" w14:textId="77777777" w:rsidR="00880613" w:rsidRPr="00F34E6E" w:rsidRDefault="00D372B8" w:rsidP="003A3173">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3A3173">
      <w:pPr>
        <w:sectPr w:rsidR="00880613" w:rsidRPr="00F34E6E" w:rsidSect="00FF1FEC">
          <w:headerReference w:type="even" r:id="rId60"/>
          <w:headerReference w:type="default" r:id="rId61"/>
          <w:footerReference w:type="even" r:id="rId62"/>
          <w:footerReference w:type="default" r:id="rId63"/>
          <w:type w:val="continuous"/>
          <w:pgSz w:w="11906" w:h="16838"/>
          <w:pgMar w:top="720" w:right="720" w:bottom="720" w:left="720" w:header="709" w:footer="709" w:gutter="0"/>
          <w:cols w:space="708"/>
          <w:docGrid w:linePitch="360"/>
        </w:sectPr>
        <w:pPrChange w:id="686" w:author="Gerhard Viljoen" w:date="2019-11-06T00:01:00Z">
          <w:pPr/>
        </w:pPrChange>
      </w:pPr>
    </w:p>
    <w:p w14:paraId="7B870914" w14:textId="77777777" w:rsidR="00880613" w:rsidRPr="00F34E6E" w:rsidRDefault="00880613" w:rsidP="003A3173">
      <w:pPr>
        <w:pPrChange w:id="687" w:author="Gerhard Viljoen" w:date="2019-11-06T00:01:00Z">
          <w:pPr/>
        </w:pPrChange>
      </w:pPr>
    </w:p>
    <w:p w14:paraId="06744752" w14:textId="77777777" w:rsidR="00880613" w:rsidRPr="00F34E6E" w:rsidRDefault="00880613" w:rsidP="003A3173">
      <w:pPr>
        <w:pPrChange w:id="688" w:author="Gerhard Viljoen" w:date="2019-11-06T00:01:00Z">
          <w:pPr>
            <w:jc w:val="center"/>
          </w:pPr>
        </w:pPrChange>
      </w:pPr>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385722" cy="5137762"/>
                    </a:xfrm>
                    <a:prstGeom prst="rect">
                      <a:avLst/>
                    </a:prstGeom>
                  </pic:spPr>
                </pic:pic>
              </a:graphicData>
            </a:graphic>
          </wp:inline>
        </w:drawing>
      </w:r>
    </w:p>
    <w:p w14:paraId="35E0BC6D" w14:textId="03425FC6" w:rsidR="00880613" w:rsidRPr="00F34E6E" w:rsidRDefault="00880613" w:rsidP="003A3173">
      <w:pPr>
        <w:rPr>
          <w:iCs/>
        </w:rPr>
      </w:pPr>
      <w:bookmarkStart w:id="689" w:name="_Toc19377368"/>
      <w:bookmarkStart w:id="690"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27</w:t>
      </w:r>
      <w:bookmarkEnd w:id="689"/>
      <w:r w:rsidRPr="00F34E6E">
        <w:fldChar w:fldCharType="end"/>
      </w:r>
      <w:bookmarkEnd w:id="690"/>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3A3173">
      <w:pPr>
        <w:sectPr w:rsidR="00880613" w:rsidRPr="00F34E6E" w:rsidSect="00555F57">
          <w:pgSz w:w="16838" w:h="11906" w:orient="landscape"/>
          <w:pgMar w:top="1440" w:right="1440" w:bottom="1440" w:left="1440" w:header="709" w:footer="709" w:gutter="0"/>
          <w:cols w:space="708"/>
          <w:docGrid w:linePitch="360"/>
        </w:sectPr>
        <w:pPrChange w:id="691" w:author="Gerhard Viljoen" w:date="2019-11-06T00:01:00Z">
          <w:pPr/>
        </w:pPrChange>
      </w:pPr>
    </w:p>
    <w:p w14:paraId="4672A38A" w14:textId="77777777" w:rsidR="00880613" w:rsidRPr="00313E56" w:rsidRDefault="00880613" w:rsidP="00313E56">
      <w:pPr>
        <w:pStyle w:val="Heading1"/>
      </w:pPr>
      <w:bookmarkStart w:id="692" w:name="_Toc23712487"/>
      <w:r w:rsidRPr="00313E56">
        <w:lastRenderedPageBreak/>
        <w:t>High Energy Physics Event Simulations</w:t>
      </w:r>
      <w:bookmarkEnd w:id="692"/>
    </w:p>
    <w:p w14:paraId="36F8C4E4" w14:textId="77777777" w:rsidR="00880613" w:rsidRPr="00F34E6E" w:rsidRDefault="00880613" w:rsidP="003A3173"/>
    <w:p w14:paraId="00A63DEB" w14:textId="77777777" w:rsidR="00880613" w:rsidRPr="00F34E6E" w:rsidRDefault="00880613" w:rsidP="003A3173">
      <w:pPr>
        <w:pStyle w:val="Heading2"/>
        <w:pPrChange w:id="693" w:author="Gerhard Viljoen" w:date="2019-11-06T00:01:00Z">
          <w:pPr>
            <w:keepNext/>
            <w:numPr>
              <w:ilvl w:val="1"/>
              <w:numId w:val="3"/>
            </w:numPr>
            <w:spacing w:before="360" w:after="120"/>
            <w:outlineLvl w:val="1"/>
          </w:pPr>
        </w:pPrChange>
      </w:pPr>
      <w:bookmarkStart w:id="694" w:name="_Toc23712488"/>
      <w:r w:rsidRPr="00F34E6E">
        <w:t>Introduction</w:t>
      </w:r>
      <w:bookmarkEnd w:id="694"/>
    </w:p>
    <w:p w14:paraId="04A200BE" w14:textId="6BBAC6B7" w:rsidR="00880613" w:rsidRPr="00F34E6E" w:rsidRDefault="00880613" w:rsidP="003A3173">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77777777" w:rsidR="00880613" w:rsidRPr="00F34E6E" w:rsidRDefault="00880613" w:rsidP="003A3173">
      <w:pPr>
        <w:pPrChange w:id="695" w:author="Gerhard Viljoen" w:date="2019-11-06T00:01:00Z">
          <w:pPr>
            <w:keepNext/>
            <w:numPr>
              <w:ilvl w:val="2"/>
            </w:numPr>
            <w:spacing w:before="360" w:after="120"/>
            <w:outlineLvl w:val="2"/>
          </w:pPr>
        </w:pPrChange>
      </w:pPr>
      <w:bookmarkStart w:id="696" w:name="_Ref22407179"/>
      <w:bookmarkStart w:id="697" w:name="_Toc23712489"/>
      <w:r w:rsidRPr="00F34E6E">
        <w:t>Assessing Simulation Performance</w:t>
      </w:r>
      <w:bookmarkEnd w:id="696"/>
      <w:bookmarkEnd w:id="697"/>
    </w:p>
    <w:p w14:paraId="5580E8A1" w14:textId="77777777" w:rsidR="00880613" w:rsidRPr="00F34E6E" w:rsidRDefault="00880613" w:rsidP="003A3173">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3A3173">
      <w:pPr>
        <w:rPr>
          <w:bCs/>
        </w:rPr>
        <w:pPrChange w:id="698" w:author="Gerhard Viljoen" w:date="2019-11-06T00:01:00Z">
          <w:pPr/>
        </w:pPrChange>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5EE42969" w:rsidR="00880613" w:rsidRPr="00F34E6E" w:rsidRDefault="00880613" w:rsidP="003A3173">
      <w:pPr>
        <w:rPr>
          <w:bCs/>
        </w:rPr>
        <w:pPrChange w:id="699" w:author="Gerhard Viljoen" w:date="2019-11-06T00:01:00Z">
          <w:pPr/>
        </w:pPrChange>
      </w:pPr>
      <w:r w:rsidRPr="00F34E6E">
        <w:t xml:space="preserve">Following training, predictions were </w:t>
      </w:r>
      <w:proofErr w:type="gramStart"/>
      <w:r w:rsidRPr="00F34E6E">
        <w:t>ran</w:t>
      </w:r>
      <w:proofErr w:type="gramEnd"/>
      <w:r w:rsidRPr="00F34E6E">
        <w:t xml:space="preserve">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3A3173">
      <w:pPr>
        <w:rPr>
          <w:bCs/>
        </w:rPr>
        <w:pPrChange w:id="700" w:author="Gerhard Viljoen" w:date="2019-11-06T00:01:00Z">
          <w:pPr/>
        </w:pPrChange>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w:t>
      </w:r>
      <w:r w:rsidRPr="00F34E6E">
        <w:lastRenderedPageBreak/>
        <w:t xml:space="preserve">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3A3173">
      <w:pPr>
        <w:rPr>
          <w:bCs/>
        </w:rPr>
        <w:pPrChange w:id="701" w:author="Gerhard Viljoen" w:date="2019-11-06T00:01:00Z">
          <w:pPr/>
        </w:pPrChange>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3A3173">
      <w:pPr>
        <w:rPr>
          <w:bCs/>
        </w:rPr>
        <w:pPrChange w:id="702" w:author="Gerhard Viljoen" w:date="2019-11-06T00:01:00Z">
          <w:pPr/>
        </w:pPrChange>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3A3173">
      <w:pPr>
        <w:pPrChange w:id="703" w:author="Gerhard Viljoen" w:date="2019-11-06T00:01:00Z">
          <w:pPr>
            <w:jc w:val="center"/>
          </w:pPr>
        </w:pPrChange>
      </w:pPr>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12FAB7E8" w:rsidR="00880613" w:rsidRPr="00F34E6E" w:rsidRDefault="00880613" w:rsidP="003A3173">
      <w:bookmarkStart w:id="704" w:name="_Ref21260895"/>
      <w:r w:rsidRPr="00F34E6E">
        <w:t xml:space="preserve">Figure </w:t>
      </w:r>
      <w:r w:rsidRPr="00F34E6E">
        <w:fldChar w:fldCharType="begin"/>
      </w:r>
      <w:r w:rsidRPr="00F34E6E">
        <w:instrText xml:space="preserve"> SEQ Figure \* ARABIC </w:instrText>
      </w:r>
      <w:r w:rsidRPr="00F34E6E">
        <w:fldChar w:fldCharType="separate"/>
      </w:r>
      <w:r w:rsidR="001D4F3A">
        <w:t>28</w:t>
      </w:r>
      <w:r w:rsidRPr="00F34E6E">
        <w:fldChar w:fldCharType="end"/>
      </w:r>
      <w:bookmarkEnd w:id="704"/>
      <w:r w:rsidRPr="00F34E6E">
        <w:t>: 2D CNN used to individually discriminate each type of simulated data from real data</w:t>
      </w:r>
    </w:p>
    <w:p w14:paraId="7149A2EA" w14:textId="77777777" w:rsidR="00880613" w:rsidRPr="00F34E6E" w:rsidRDefault="00880613" w:rsidP="003A3173">
      <w:pPr>
        <w:pPrChange w:id="705" w:author="Gerhard Viljoen" w:date="2019-11-06T00:01:00Z">
          <w:pPr/>
        </w:pPrChange>
      </w:pPr>
    </w:p>
    <w:p w14:paraId="30FBE2D2" w14:textId="77777777" w:rsidR="00880613" w:rsidRPr="00F34E6E" w:rsidRDefault="00880613" w:rsidP="003A3173">
      <w:pPr>
        <w:pStyle w:val="Heading2"/>
        <w:pPrChange w:id="706" w:author="Gerhard Viljoen" w:date="2019-11-06T00:01:00Z">
          <w:pPr>
            <w:keepNext/>
            <w:numPr>
              <w:ilvl w:val="1"/>
              <w:numId w:val="3"/>
            </w:numPr>
            <w:spacing w:before="360" w:after="120"/>
            <w:outlineLvl w:val="1"/>
          </w:pPr>
        </w:pPrChange>
      </w:pPr>
      <w:bookmarkStart w:id="707" w:name="_Toc23712490"/>
      <w:r w:rsidRPr="00F34E6E">
        <w:t>Monte Carlo Simulations: Geant4</w:t>
      </w:r>
      <w:bookmarkEnd w:id="707"/>
    </w:p>
    <w:p w14:paraId="4A3956D9" w14:textId="77777777" w:rsidR="00880613" w:rsidRPr="00F34E6E" w:rsidRDefault="00880613" w:rsidP="003A3173">
      <w:pPr>
        <w:pPrChange w:id="708" w:author="Gerhard Viljoen" w:date="2019-11-06T00:01:00Z">
          <w:pPr>
            <w:keepNext/>
            <w:numPr>
              <w:ilvl w:val="2"/>
            </w:numPr>
            <w:spacing w:before="360" w:after="120"/>
            <w:outlineLvl w:val="2"/>
          </w:pPr>
        </w:pPrChange>
      </w:pPr>
      <w:bookmarkStart w:id="709" w:name="_Ref19563877"/>
      <w:bookmarkStart w:id="710" w:name="_Toc23712491"/>
      <w:r w:rsidRPr="00F34E6E">
        <w:t>Background</w:t>
      </w:r>
      <w:bookmarkEnd w:id="709"/>
      <w:bookmarkEnd w:id="710"/>
    </w:p>
    <w:p w14:paraId="14C5A464" w14:textId="23D8F71B" w:rsidR="00880613" w:rsidRPr="00F34E6E" w:rsidRDefault="00880613" w:rsidP="003A3173">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3A3173">
      <w:pPr>
        <w:rPr>
          <w:bCs/>
        </w:rPr>
        <w:pPrChange w:id="711" w:author="Gerhard Viljoen" w:date="2019-11-06T00:01:00Z">
          <w:pPr/>
        </w:pPrChange>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w:t>
      </w:r>
      <w:r w:rsidRPr="00F34E6E">
        <w:lastRenderedPageBreak/>
        <w:t xml:space="preserve">Geant4 has well-defined interfaces to the other components in the simulation set-up </w:t>
      </w:r>
      <w:sdt>
        <w:sdtPr>
          <w:rPr>
            <w:bCs/>
          </w:rPr>
          <w:id w:val="-1153981164"/>
          <w:citation/>
        </w:sdtPr>
        <w:sdtEnd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3A3173">
      <w:pPr>
        <w:rPr>
          <w:bCs/>
        </w:rPr>
        <w:pPrChange w:id="712" w:author="Gerhard Viljoen" w:date="2019-11-06T00:01:00Z">
          <w:pPr/>
        </w:pPrChange>
      </w:pPr>
      <w:r w:rsidRPr="00F34E6E">
        <w:t>Simulating the passage of particles through matter involves the following key elements:</w:t>
      </w:r>
    </w:p>
    <w:p w14:paraId="25E7EFD9" w14:textId="77777777" w:rsidR="00880613" w:rsidRPr="003A3173" w:rsidRDefault="00880613" w:rsidP="003A3173">
      <w:pPr>
        <w:pStyle w:val="ListParagraph"/>
        <w:numPr>
          <w:ilvl w:val="0"/>
          <w:numId w:val="27"/>
        </w:numPr>
        <w:rPr>
          <w:bCs/>
        </w:rPr>
        <w:pPrChange w:id="713" w:author="Gerhard Viljoen" w:date="2019-11-06T00:01:00Z">
          <w:pPr>
            <w:numPr>
              <w:numId w:val="27"/>
            </w:numPr>
            <w:ind w:left="720" w:hanging="360"/>
            <w:contextualSpacing/>
          </w:pPr>
        </w:pPrChange>
      </w:pPr>
      <w:r w:rsidRPr="00F34E6E">
        <w:t>Geometry and materials</w:t>
      </w:r>
    </w:p>
    <w:p w14:paraId="4DE91220" w14:textId="77777777" w:rsidR="00880613" w:rsidRPr="003A3173" w:rsidRDefault="00880613" w:rsidP="003A3173">
      <w:pPr>
        <w:pStyle w:val="ListParagraph"/>
        <w:numPr>
          <w:ilvl w:val="0"/>
          <w:numId w:val="27"/>
        </w:numPr>
        <w:rPr>
          <w:bCs/>
        </w:rPr>
        <w:pPrChange w:id="714" w:author="Gerhard Viljoen" w:date="2019-11-06T00:01:00Z">
          <w:pPr>
            <w:numPr>
              <w:numId w:val="27"/>
            </w:numPr>
            <w:ind w:left="720" w:hanging="360"/>
            <w:contextualSpacing/>
          </w:pPr>
        </w:pPrChange>
      </w:pPr>
      <w:r w:rsidRPr="00F34E6E">
        <w:t>Particle interactions in matter</w:t>
      </w:r>
    </w:p>
    <w:p w14:paraId="01693B9B" w14:textId="77777777" w:rsidR="00880613" w:rsidRPr="003A3173" w:rsidRDefault="00880613" w:rsidP="003A3173">
      <w:pPr>
        <w:pStyle w:val="ListParagraph"/>
        <w:numPr>
          <w:ilvl w:val="0"/>
          <w:numId w:val="27"/>
        </w:numPr>
        <w:rPr>
          <w:bCs/>
        </w:rPr>
        <w:pPrChange w:id="715" w:author="Gerhard Viljoen" w:date="2019-11-06T00:01:00Z">
          <w:pPr>
            <w:numPr>
              <w:numId w:val="27"/>
            </w:numPr>
            <w:ind w:left="720" w:hanging="360"/>
            <w:contextualSpacing/>
          </w:pPr>
        </w:pPrChange>
      </w:pPr>
      <w:r w:rsidRPr="00F34E6E">
        <w:t>Management of tracking</w:t>
      </w:r>
    </w:p>
    <w:p w14:paraId="3D2064F4" w14:textId="77777777" w:rsidR="00880613" w:rsidRPr="003A3173" w:rsidRDefault="00880613" w:rsidP="003A3173">
      <w:pPr>
        <w:pStyle w:val="ListParagraph"/>
        <w:numPr>
          <w:ilvl w:val="0"/>
          <w:numId w:val="27"/>
        </w:numPr>
        <w:rPr>
          <w:bCs/>
        </w:rPr>
        <w:pPrChange w:id="716" w:author="Gerhard Viljoen" w:date="2019-11-06T00:01:00Z">
          <w:pPr>
            <w:numPr>
              <w:numId w:val="27"/>
            </w:numPr>
            <w:ind w:left="720" w:hanging="360"/>
            <w:contextualSpacing/>
          </w:pPr>
        </w:pPrChange>
      </w:pPr>
      <w:r w:rsidRPr="00F34E6E">
        <w:t>Digitisation and hit management</w:t>
      </w:r>
    </w:p>
    <w:p w14:paraId="1ECDAE99" w14:textId="77777777" w:rsidR="00880613" w:rsidRPr="003A3173" w:rsidRDefault="00880613" w:rsidP="003A3173">
      <w:pPr>
        <w:pStyle w:val="ListParagraph"/>
        <w:numPr>
          <w:ilvl w:val="0"/>
          <w:numId w:val="27"/>
        </w:numPr>
        <w:rPr>
          <w:bCs/>
        </w:rPr>
        <w:pPrChange w:id="717" w:author="Gerhard Viljoen" w:date="2019-11-06T00:01:00Z">
          <w:pPr>
            <w:numPr>
              <w:numId w:val="27"/>
            </w:numPr>
            <w:ind w:left="720" w:hanging="360"/>
            <w:contextualSpacing/>
          </w:pPr>
        </w:pPrChange>
      </w:pPr>
      <w:r w:rsidRPr="00F34E6E">
        <w:t>Management of tracks and events</w:t>
      </w:r>
    </w:p>
    <w:p w14:paraId="53AFED3C" w14:textId="77777777" w:rsidR="00880613" w:rsidRPr="003A3173" w:rsidRDefault="00880613" w:rsidP="003A3173">
      <w:pPr>
        <w:pStyle w:val="ListParagraph"/>
        <w:numPr>
          <w:ilvl w:val="0"/>
          <w:numId w:val="27"/>
        </w:numPr>
        <w:rPr>
          <w:bCs/>
        </w:rPr>
        <w:pPrChange w:id="718" w:author="Gerhard Viljoen" w:date="2019-11-06T00:01:00Z">
          <w:pPr>
            <w:numPr>
              <w:numId w:val="27"/>
            </w:numPr>
            <w:ind w:left="720" w:hanging="360"/>
            <w:contextualSpacing/>
          </w:pPr>
        </w:pPrChange>
      </w:pPr>
      <w:r w:rsidRPr="00F34E6E">
        <w:t>Visualisation and a user interface</w:t>
      </w:r>
    </w:p>
    <w:p w14:paraId="1F2D05D8" w14:textId="4881C66C" w:rsidR="00880613" w:rsidRPr="00F34E6E" w:rsidRDefault="00880613" w:rsidP="003A3173">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3173">
      <w:pPr>
        <w:pPrChange w:id="719" w:author="Gerhard Viljoen" w:date="2019-11-06T00:01:00Z">
          <w:pPr>
            <w:jc w:val="center"/>
          </w:pPr>
        </w:pPrChange>
      </w:pPr>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7328" cy="4570797"/>
                    </a:xfrm>
                    <a:prstGeom prst="rect">
                      <a:avLst/>
                    </a:prstGeom>
                  </pic:spPr>
                </pic:pic>
              </a:graphicData>
            </a:graphic>
          </wp:inline>
        </w:drawing>
      </w:r>
    </w:p>
    <w:p w14:paraId="1E39E2EA" w14:textId="0DBD1EC5" w:rsidR="00880613" w:rsidRPr="00F34E6E" w:rsidRDefault="00880613" w:rsidP="003A3173">
      <w:bookmarkStart w:id="720"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29</w:t>
      </w:r>
      <w:r w:rsidRPr="00F34E6E">
        <w:fldChar w:fldCharType="end"/>
      </w:r>
      <w:bookmarkEnd w:id="720"/>
      <w:r w:rsidRPr="00F34E6E">
        <w:t xml:space="preserve">: Top level category diagram of the Geant4 toolkit </w:t>
      </w:r>
      <w:sdt>
        <w:sdtPr>
          <w:id w:val="1831639095"/>
          <w:citation/>
        </w:sdtPr>
        <w:sdtEnd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77777777" w:rsidR="00880613" w:rsidRPr="00F34E6E" w:rsidRDefault="00880613" w:rsidP="003A3173">
      <w:pPr>
        <w:pPrChange w:id="721" w:author="Gerhard Viljoen" w:date="2019-11-06T00:01:00Z">
          <w:pPr>
            <w:keepNext/>
            <w:numPr>
              <w:ilvl w:val="2"/>
            </w:numPr>
            <w:spacing w:before="360" w:after="120"/>
            <w:outlineLvl w:val="2"/>
          </w:pPr>
        </w:pPrChange>
      </w:pPr>
      <w:bookmarkStart w:id="722" w:name="_Toc23712492"/>
      <w:r w:rsidRPr="00F34E6E">
        <w:t>Implementation</w:t>
      </w:r>
      <w:bookmarkEnd w:id="722"/>
    </w:p>
    <w:p w14:paraId="2A846E33" w14:textId="77777777" w:rsidR="00880613" w:rsidRPr="00F34E6E" w:rsidRDefault="00880613" w:rsidP="003A3173">
      <w:pPr>
        <w:rPr>
          <w:bCs/>
        </w:rPr>
      </w:pPr>
      <w:r w:rsidRPr="00F34E6E">
        <w:lastRenderedPageBreak/>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3A3173">
      <w:pPr>
        <w:rPr>
          <w:bCs/>
        </w:rPr>
        <w:pPrChange w:id="723" w:author="Gerhard Viljoen" w:date="2019-11-06T00:01:00Z">
          <w:pPr>
            <w:keepNext/>
            <w:numPr>
              <w:ilvl w:val="3"/>
            </w:numPr>
            <w:spacing w:before="240" w:after="120"/>
            <w:outlineLvl w:val="3"/>
          </w:pPr>
        </w:pPrChange>
      </w:pPr>
      <w:r w:rsidRPr="00F34E6E">
        <w:t>Geant4 Configuration and Simulation</w:t>
      </w:r>
    </w:p>
    <w:p w14:paraId="335A63E0" w14:textId="77777777" w:rsidR="00880613" w:rsidRPr="00F34E6E" w:rsidRDefault="00880613" w:rsidP="003A3173">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77777777" w:rsidR="00880613" w:rsidRPr="00F34E6E" w:rsidRDefault="00880613" w:rsidP="003A3173">
      <w:pPr>
        <w:rPr>
          <w:bCs/>
        </w:rPr>
        <w:pPrChange w:id="724" w:author="Gerhard Viljoen" w:date="2019-11-06T00:01:00Z">
          <w:pPr>
            <w:keepNext/>
            <w:numPr>
              <w:ilvl w:val="3"/>
            </w:numPr>
            <w:spacing w:before="240" w:after="120"/>
            <w:outlineLvl w:val="3"/>
          </w:pPr>
        </w:pPrChange>
      </w:pPr>
      <w:bookmarkStart w:id="725" w:name="_Ref22478846"/>
      <w:r w:rsidRPr="00F34E6E">
        <w:t>Distinguishing Geant4-Simulated Data from Real Data</w:t>
      </w:r>
      <w:bookmarkEnd w:id="725"/>
    </w:p>
    <w:p w14:paraId="48B4ABB9" w14:textId="77777777" w:rsidR="00880613" w:rsidRPr="00F34E6E" w:rsidRDefault="00880613" w:rsidP="003A3173"/>
    <w:p w14:paraId="562CA6CE" w14:textId="77777777" w:rsidR="00880613" w:rsidRPr="00F34E6E" w:rsidRDefault="00880613" w:rsidP="003A3173">
      <w:pPr>
        <w:pPrChange w:id="726" w:author="Gerhard Viljoen" w:date="2019-11-06T00:01:00Z">
          <w:pPr>
            <w:jc w:val="center"/>
          </w:pPr>
        </w:pPrChange>
      </w:pPr>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8220" cy="2257913"/>
                    </a:xfrm>
                    <a:prstGeom prst="rect">
                      <a:avLst/>
                    </a:prstGeom>
                  </pic:spPr>
                </pic:pic>
              </a:graphicData>
            </a:graphic>
          </wp:inline>
        </w:drawing>
      </w:r>
    </w:p>
    <w:p w14:paraId="0A081B6F" w14:textId="6B391F03" w:rsidR="00880613" w:rsidRPr="00F34E6E" w:rsidRDefault="00880613" w:rsidP="003A3173">
      <w:bookmarkStart w:id="727"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30</w:t>
      </w:r>
      <w:r w:rsidRPr="00F34E6E">
        <w:fldChar w:fldCharType="end"/>
      </w:r>
      <w:bookmarkEnd w:id="727"/>
      <w:r w:rsidRPr="00F34E6E">
        <w:t>: Accuracy and loss training curves for discriminating Geant4 from Real data</w:t>
      </w:r>
    </w:p>
    <w:p w14:paraId="741128B2" w14:textId="77777777" w:rsidR="00880613" w:rsidRPr="00F34E6E" w:rsidRDefault="00880613" w:rsidP="003A3173">
      <w:pPr>
        <w:pPrChange w:id="728" w:author="Gerhard Viljoen" w:date="2019-11-06T00:01:00Z">
          <w:pPr>
            <w:jc w:val="center"/>
          </w:pPr>
        </w:pPrChange>
      </w:pPr>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7949" cy="2597216"/>
                    </a:xfrm>
                    <a:prstGeom prst="rect">
                      <a:avLst/>
                    </a:prstGeom>
                  </pic:spPr>
                </pic:pic>
              </a:graphicData>
            </a:graphic>
          </wp:inline>
        </w:drawing>
      </w:r>
    </w:p>
    <w:p w14:paraId="5153176B" w14:textId="2D00FAA3" w:rsidR="00880613" w:rsidRPr="00F34E6E" w:rsidRDefault="00880613" w:rsidP="003A3173">
      <w:bookmarkStart w:id="72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31</w:t>
      </w:r>
      <w:r w:rsidRPr="00F34E6E">
        <w:fldChar w:fldCharType="end"/>
      </w:r>
      <w:bookmarkEnd w:id="729"/>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3A3173">
      <w:pPr>
        <w:pPrChange w:id="730" w:author="Gerhard Viljoen" w:date="2019-11-06T00:01:00Z">
          <w:pPr>
            <w:jc w:val="center"/>
          </w:pPr>
        </w:pPrChange>
      </w:pPr>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3A3173">
      <w:pPr>
        <w:pPrChange w:id="731" w:author="Gerhard Viljoen" w:date="2019-11-06T00:01:00Z">
          <w:pPr>
            <w:jc w:val="center"/>
          </w:pPr>
        </w:pPrChange>
      </w:pPr>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3A3173">
      <w:pPr>
        <w:pPrChange w:id="732" w:author="Gerhard Viljoen" w:date="2019-11-06T00:01:00Z">
          <w:pPr>
            <w:jc w:val="center"/>
          </w:pPr>
        </w:pPrChange>
      </w:pPr>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3A3173">
      <w:pPr>
        <w:pPrChange w:id="733" w:author="Gerhard Viljoen" w:date="2019-11-06T00:01:00Z">
          <w:pPr>
            <w:jc w:val="center"/>
          </w:pPr>
        </w:pPrChange>
      </w:pPr>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53ECBAD1" w14:textId="4E27D648" w:rsidR="00880613" w:rsidRPr="00F34E6E" w:rsidRDefault="00880613" w:rsidP="003A3173">
      <w:bookmarkStart w:id="73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32</w:t>
      </w:r>
      <w:r w:rsidRPr="00F34E6E">
        <w:fldChar w:fldCharType="end"/>
      </w:r>
      <w:bookmarkEnd w:id="734"/>
      <w:r w:rsidRPr="00F34E6E">
        <w:t>: Twelve sampled Geant4-simulated pions arranged in order of increasing P(real) estimates</w:t>
      </w:r>
    </w:p>
    <w:p w14:paraId="3BC7BB71" w14:textId="77777777" w:rsidR="00880613" w:rsidRPr="00F34E6E" w:rsidRDefault="00880613" w:rsidP="003A3173">
      <w:pPr>
        <w:pStyle w:val="Heading2"/>
        <w:pPrChange w:id="735" w:author="Gerhard Viljoen" w:date="2019-11-06T00:01:00Z">
          <w:pPr>
            <w:keepNext/>
            <w:numPr>
              <w:ilvl w:val="1"/>
              <w:numId w:val="3"/>
            </w:numPr>
            <w:spacing w:before="360" w:after="120"/>
            <w:outlineLvl w:val="1"/>
          </w:pPr>
        </w:pPrChange>
      </w:pPr>
      <w:bookmarkStart w:id="736" w:name="_Toc23712493"/>
      <w:r w:rsidRPr="00F34E6E">
        <w:t>Deep Generative Models</w:t>
      </w:r>
      <w:bookmarkEnd w:id="736"/>
    </w:p>
    <w:p w14:paraId="786EBDE2" w14:textId="5D915472" w:rsidR="00880613" w:rsidRPr="00F34E6E" w:rsidRDefault="00880613" w:rsidP="003A3173">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3A3173">
      <w:pPr>
        <w:rPr>
          <w:bCs/>
        </w:rPr>
        <w:pPrChange w:id="737" w:author="Gerhard Viljoen" w:date="2019-11-06T00:01:00Z">
          <w:pPr/>
        </w:pPrChange>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3A3173">
      <w:pPr>
        <w:rPr>
          <w:bCs/>
        </w:rPr>
        <w:pPrChange w:id="738" w:author="Gerhard Viljoen" w:date="2019-11-06T00:01:00Z">
          <w:pPr/>
        </w:pPrChange>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77777777" w:rsidR="00880613" w:rsidRPr="00F34E6E" w:rsidRDefault="00880613" w:rsidP="003A3173">
      <w:pPr>
        <w:pStyle w:val="Heading3"/>
        <w:pPrChange w:id="739" w:author="Gerhard Viljoen" w:date="2019-11-06T00:01:00Z">
          <w:pPr>
            <w:keepNext/>
            <w:numPr>
              <w:ilvl w:val="2"/>
              <w:numId w:val="3"/>
            </w:numPr>
            <w:spacing w:before="360" w:after="120"/>
            <w:outlineLvl w:val="2"/>
          </w:pPr>
        </w:pPrChange>
      </w:pPr>
      <w:bookmarkStart w:id="740" w:name="_Toc23712494"/>
      <w:r w:rsidRPr="00F34E6E">
        <w:lastRenderedPageBreak/>
        <w:t>Background: Latent Variable Models</w:t>
      </w:r>
      <w:bookmarkEnd w:id="740"/>
    </w:p>
    <w:p w14:paraId="3C054D24" w14:textId="0DF3C815" w:rsidR="00880613" w:rsidRPr="00F34E6E" w:rsidRDefault="00880613" w:rsidP="003A3173">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3A3173">
      <w:pPr>
        <w:rPr>
          <w:bCs/>
        </w:rPr>
        <w:pPrChange w:id="741" w:author="Gerhard Viljoen" w:date="2019-11-06T00:01:00Z">
          <w:pPr/>
        </w:pPrChange>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3A3173">
      <w:pPr>
        <w:rPr>
          <w:bCs/>
        </w:rPr>
        <w:pPrChange w:id="742" w:author="Gerhard Viljoen" w:date="2019-11-06T00:01:00Z">
          <w:pPr/>
        </w:pPrChange>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3A3173">
      <w:pPr>
        <w:rPr>
          <w:bCs/>
        </w:rPr>
        <w:pPrChange w:id="743" w:author="Gerhard Viljoen" w:date="2019-11-06T00:01:00Z">
          <w:pPr/>
        </w:pPrChange>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3A3173">
      <w:pPr>
        <w:rPr>
          <w:bCs/>
        </w:rPr>
        <w:pPrChange w:id="744" w:author="Gerhard Viljoen" w:date="2019-11-06T00:01:00Z">
          <w:pPr/>
        </w:pPrChange>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3A3173">
      <w:pPr>
        <w:rPr>
          <w:rFonts w:ascii="Cambria" w:hAnsi="Cambria"/>
        </w:rPr>
        <w:pPrChange w:id="745"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3A3173">
      <w:pPr>
        <w:rPr>
          <w:bCs/>
        </w:rPr>
        <w:pPrChange w:id="746" w:author="Gerhard Viljoen" w:date="2019-11-06T00:01:00Z">
          <w:pPr/>
        </w:pPrChange>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3A3173">
      <w:pPr>
        <w:rPr>
          <w:bCs/>
        </w:rPr>
        <w:pPrChange w:id="747" w:author="Gerhard Viljoen" w:date="2019-11-06T00:01:00Z">
          <w:pPr/>
        </w:pPrChange>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3A3173">
      <w:pPr>
        <w:rPr>
          <w:bCs/>
        </w:rPr>
        <w:pPrChange w:id="748" w:author="Gerhard Viljoen" w:date="2019-11-06T00:01:00Z">
          <w:pPr/>
        </w:pPrChange>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77777777" w:rsidR="00880613" w:rsidRPr="00F34E6E" w:rsidRDefault="00880613" w:rsidP="003A3173">
      <w:pPr>
        <w:pStyle w:val="Heading3"/>
        <w:pPrChange w:id="749" w:author="Gerhard Viljoen" w:date="2019-11-06T00:01:00Z">
          <w:pPr>
            <w:keepNext/>
            <w:numPr>
              <w:ilvl w:val="2"/>
              <w:numId w:val="3"/>
            </w:numPr>
            <w:spacing w:before="360" w:after="120"/>
            <w:outlineLvl w:val="2"/>
          </w:pPr>
        </w:pPrChange>
      </w:pPr>
      <w:bookmarkStart w:id="750" w:name="_Toc23712495"/>
      <w:r w:rsidRPr="00F34E6E">
        <w:t>Variational Autoencoders</w:t>
      </w:r>
      <w:bookmarkEnd w:id="750"/>
    </w:p>
    <w:p w14:paraId="2F56F762" w14:textId="3C159483" w:rsidR="00880613" w:rsidRPr="00F34E6E" w:rsidRDefault="00880613" w:rsidP="003A3173">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3A3173">
      <w:pPr>
        <w:pPrChange w:id="751" w:author="Gerhard Viljoen" w:date="2019-11-06T00:01:00Z">
          <w:pPr/>
        </w:pPrChange>
      </w:pPr>
    </w:p>
    <w:p w14:paraId="31D86314" w14:textId="77777777" w:rsidR="00880613" w:rsidRPr="00F34E6E" w:rsidRDefault="00880613" w:rsidP="003A3173">
      <w:pPr>
        <w:pPrChange w:id="752" w:author="Gerhard Viljoen" w:date="2019-11-06T00:01:00Z">
          <w:pPr>
            <w:jc w:val="center"/>
          </w:pPr>
        </w:pPrChange>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0ABF216E" w:rsidR="00880613" w:rsidRPr="00F34E6E" w:rsidRDefault="00880613" w:rsidP="003A317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33</w:t>
      </w:r>
      <w:r w:rsidRPr="00F34E6E">
        <w:fldChar w:fldCharType="end"/>
      </w:r>
      <w:r w:rsidRPr="00F34E6E">
        <w:t>: Simplified diagram of a Variational Autoencoder</w:t>
      </w:r>
    </w:p>
    <w:p w14:paraId="0A84134E" w14:textId="6E7C7B6E" w:rsidR="00880613" w:rsidRPr="00F34E6E" w:rsidRDefault="00880613" w:rsidP="003A3173">
      <w:pPr>
        <w:rPr>
          <w:bCs/>
        </w:rPr>
        <w:pPrChange w:id="753" w:author="Gerhard Viljoen" w:date="2019-11-06T00:01:00Z">
          <w:pPr/>
        </w:pPrChange>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3A3173">
      <w:pPr>
        <w:rPr>
          <w:bCs/>
        </w:rPr>
        <w:pPrChange w:id="754" w:author="Gerhard Viljoen" w:date="2019-11-06T00:01:00Z">
          <w:pPr/>
        </w:pPrChange>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3A3173">
      <w:pPr>
        <w:rPr>
          <w:bCs/>
        </w:rPr>
        <w:pPrChange w:id="755" w:author="Gerhard Viljoen" w:date="2019-11-06T00:01:00Z">
          <w:pPr/>
        </w:pPrChange>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3A3173">
      <w:pPr>
        <w:rPr>
          <w:bCs/>
        </w:rPr>
        <w:pPrChange w:id="756" w:author="Gerhard Viljoen" w:date="2019-11-06T00:01:00Z">
          <w:pPr/>
        </w:pPrChange>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A3173">
      <w:pPr>
        <w:rPr>
          <w:bCs/>
        </w:rPr>
        <w:pPrChange w:id="757" w:author="Gerhard Viljoen" w:date="2019-11-06T00:01:00Z">
          <w:pPr/>
        </w:pPrChange>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3A3173">
      <w:pPr>
        <w:rPr>
          <w:rFonts w:ascii="Cambria" w:hAnsi="Cambria"/>
        </w:rPr>
        <w:pPrChange w:id="758"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3A3173">
      <w:pPr>
        <w:rPr>
          <w:bCs/>
        </w:rPr>
        <w:pPrChange w:id="759" w:author="Gerhard Viljoen" w:date="2019-11-06T00:01:00Z">
          <w:pPr/>
        </w:pPrChange>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A3173">
      <w:pPr>
        <w:rPr>
          <w:bCs/>
        </w:rPr>
        <w:pPrChange w:id="760" w:author="Gerhard Viljoen" w:date="2019-11-06T00:01:00Z">
          <w:pPr/>
        </w:pPrChange>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3A3173">
      <w:pPr>
        <w:rPr>
          <w:rFonts w:ascii="Cambria" w:hAnsi="Cambria"/>
        </w:rPr>
        <w:pPrChange w:id="761" w:author="Gerhard Viljoen" w:date="2019-11-06T00:01:00Z">
          <w:pPr/>
        </w:pPrChange>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3A3173">
      <w:pPr>
        <w:rPr>
          <w:bCs/>
        </w:rPr>
        <w:pPrChange w:id="762" w:author="Gerhard Viljoen" w:date="2019-11-06T00:01:00Z">
          <w:pPr/>
        </w:pPrChange>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72B8" w:rsidP="003A3173">
      <w:pPr>
        <w:rPr>
          <w:bCs/>
        </w:rPr>
        <w:pPrChange w:id="763" w:author="Gerhard Viljoen" w:date="2019-11-06T00:01:00Z">
          <w:pPr/>
        </w:pPrChange>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3A3173">
      <w:pPr>
        <w:rPr>
          <w:rFonts w:ascii="Cambria" w:hAnsi="Cambria"/>
        </w:rPr>
        <w:pPrChange w:id="764"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3A3173">
      <w:pPr>
        <w:rPr>
          <w:bCs/>
        </w:rPr>
        <w:pPrChange w:id="765" w:author="Gerhard Viljoen" w:date="2019-11-06T00:01:00Z">
          <w:pPr/>
        </w:pPrChange>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72B8" w:rsidP="003A3173">
      <w:pPr>
        <w:rPr>
          <w:bCs/>
        </w:rPr>
        <w:pPrChange w:id="766" w:author="Gerhard Viljoen" w:date="2019-11-06T00:01:00Z">
          <w:pPr/>
        </w:pPrChange>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50F661A" w:rsidR="00880613" w:rsidRPr="00F34E6E" w:rsidRDefault="00880613" w:rsidP="003A3173">
      <w:pPr>
        <w:rPr>
          <w:rFonts w:ascii="Cambria" w:hAnsi="Cambria"/>
        </w:rPr>
        <w:pPrChange w:id="767" w:author="Gerhard Viljoen" w:date="2019-11-06T00:01:00Z">
          <w:pPr/>
        </w:pPrChange>
      </w:pPr>
      <w:bookmarkStart w:id="768"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768"/>
    </w:p>
    <w:p w14:paraId="283D398D" w14:textId="0099C16F" w:rsidR="00880613" w:rsidRPr="00F34E6E" w:rsidRDefault="00880613" w:rsidP="003A3173">
      <w:pPr>
        <w:rPr>
          <w:bCs/>
        </w:rPr>
        <w:pPrChange w:id="769" w:author="Gerhard Viljoen" w:date="2019-11-06T00:01:00Z">
          <w:pPr/>
        </w:pPrChange>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A3173">
      <w:pPr>
        <w:rPr>
          <w:bCs/>
        </w:rPr>
        <w:pPrChange w:id="770" w:author="Gerhard Viljoen" w:date="2019-11-06T00:01:00Z">
          <w:pPr/>
        </w:pPrChange>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A3173">
      <w:pPr>
        <w:rPr>
          <w:bCs/>
        </w:rPr>
        <w:pPrChange w:id="771" w:author="Gerhard Viljoen" w:date="2019-11-06T00:01:00Z">
          <w:pPr/>
        </w:pPrChange>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A3173">
      <w:pPr>
        <w:rPr>
          <w:bCs/>
        </w:rPr>
        <w:pPrChange w:id="772" w:author="Gerhard Viljoen" w:date="2019-11-06T00:01:00Z">
          <w:pPr/>
        </w:pPrChange>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A3173">
      <w:pPr>
        <w:rPr>
          <w:bCs/>
        </w:rPr>
        <w:pPrChange w:id="773" w:author="Gerhard Viljoen" w:date="2019-11-06T00:01:00Z">
          <w:pPr/>
        </w:pPrChange>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3A3173">
      <w:pPr>
        <w:rPr>
          <w:rFonts w:ascii="Cambria" w:hAnsi="Cambria"/>
        </w:rPr>
        <w:pPrChange w:id="774"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3A3173">
      <w:pPr>
        <w:rPr>
          <w:bCs/>
        </w:rPr>
        <w:pPrChange w:id="775" w:author="Gerhard Viljoen" w:date="2019-11-06T00:01:00Z">
          <w:pPr/>
        </w:pPrChange>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w:t>
      </w:r>
      <w:proofErr w:type="gramStart"/>
      <w:r w:rsidRPr="00F34E6E">
        <w:t>therefore</w:t>
      </w:r>
      <w:proofErr w:type="gramEnd"/>
      <w:r w:rsidRPr="00F34E6E">
        <w:t xml:space="preserve"> becomes a KL-divergence between two multivariate Gaussians, computed in closed form as:</w:t>
      </w:r>
    </w:p>
    <w:p w14:paraId="799B3829" w14:textId="77777777" w:rsidR="00880613" w:rsidRPr="00F34E6E" w:rsidRDefault="00880613" w:rsidP="003A3173">
      <w:pPr>
        <w:rPr>
          <w:bCs/>
        </w:rPr>
        <w:pPrChange w:id="776" w:author="Gerhard Viljoen" w:date="2019-11-06T00:01:00Z">
          <w:pPr/>
        </w:pPrChange>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3A3173">
      <w:pPr>
        <w:rPr>
          <w:rFonts w:ascii="Cambria" w:hAnsi="Cambria"/>
        </w:rPr>
        <w:pPrChange w:id="777"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3A3173">
      <w:pPr>
        <w:rPr>
          <w:bCs/>
        </w:rPr>
        <w:pPrChange w:id="778" w:author="Gerhard Viljoen" w:date="2019-11-06T00:01:00Z">
          <w:pPr/>
        </w:pPrChange>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A3173">
      <w:pPr>
        <w:rPr>
          <w:bCs/>
        </w:rPr>
        <w:pPrChange w:id="779" w:author="Gerhard Viljoen" w:date="2019-11-06T00:01:00Z">
          <w:pPr/>
        </w:pPrChange>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3A3173">
      <w:pPr>
        <w:rPr>
          <w:rFonts w:ascii="Cambria" w:hAnsi="Cambria"/>
        </w:rPr>
        <w:pPrChange w:id="780"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3A3173">
      <w:pPr>
        <w:rPr>
          <w:bCs/>
        </w:rPr>
        <w:pPrChange w:id="781" w:author="Gerhard Viljoen" w:date="2019-11-06T00:01:00Z">
          <w:pPr/>
        </w:pPrChange>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A3173">
      <w:pPr>
        <w:rPr>
          <w:bCs/>
        </w:rPr>
        <w:pPrChange w:id="782" w:author="Gerhard Viljoen" w:date="2019-11-06T00:01:00Z">
          <w:pPr/>
        </w:pPrChange>
      </w:pPr>
      <w:r w:rsidRPr="00F34E6E">
        <w:lastRenderedPageBreak/>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72B8" w:rsidP="003A3173">
      <w:pPr>
        <w:rPr>
          <w:bCs/>
        </w:rPr>
        <w:pPrChange w:id="783" w:author="Gerhard Viljoen" w:date="2019-11-06T00:01:00Z">
          <w:pPr/>
        </w:pPrChange>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3A3173">
      <w:pPr>
        <w:rPr>
          <w:rFonts w:ascii="Cambria" w:hAnsi="Cambria"/>
        </w:rPr>
        <w:pPrChange w:id="784"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3A3173">
      <w:pPr>
        <w:rPr>
          <w:bCs/>
        </w:rPr>
        <w:pPrChange w:id="785" w:author="Gerhard Viljoen" w:date="2019-11-06T00:01:00Z">
          <w:pPr/>
        </w:pPrChange>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A3173">
      <w:pPr>
        <w:rPr>
          <w:bCs/>
        </w:rPr>
        <w:pPrChange w:id="786" w:author="Gerhard Viljoen" w:date="2019-11-06T00:01:00Z">
          <w:pPr/>
        </w:pPrChange>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3A3173">
      <w:pPr>
        <w:rPr>
          <w:bCs/>
        </w:rPr>
        <w:pPrChange w:id="787" w:author="Gerhard Viljoen" w:date="2019-11-06T00:01:00Z">
          <w:pPr/>
        </w:pPrChange>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3A3173">
      <w:pPr>
        <w:rPr>
          <w:bCs/>
        </w:rPr>
        <w:pPrChange w:id="788" w:author="Gerhard Viljoen" w:date="2019-11-06T00:01:00Z">
          <w:pPr/>
        </w:pPrChange>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A3173">
      <w:pPr>
        <w:rPr>
          <w:bCs/>
        </w:rPr>
        <w:pPrChange w:id="789" w:author="Gerhard Viljoen" w:date="2019-11-06T00:01:00Z">
          <w:pPr/>
        </w:pPrChange>
      </w:pPr>
      <w:r w:rsidRPr="00F34E6E">
        <w:t>As a result, the gradient of the following equation will actually be taken:</w:t>
      </w:r>
    </w:p>
    <w:p w14:paraId="36E96A7F" w14:textId="77777777" w:rsidR="00880613" w:rsidRPr="00F34E6E" w:rsidRDefault="00D372B8" w:rsidP="003A3173">
      <w:pPr>
        <w:rPr>
          <w:bCs/>
        </w:rPr>
        <w:pPrChange w:id="790" w:author="Gerhard Viljoen" w:date="2019-11-06T00:01:00Z">
          <w:pPr/>
        </w:pPrChange>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3A3173">
      <w:pPr>
        <w:rPr>
          <w:rFonts w:ascii="Cambria" w:hAnsi="Cambria"/>
        </w:rPr>
        <w:pPrChange w:id="791"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3A3173">
      <w:pPr>
        <w:rPr>
          <w:bCs/>
        </w:rPr>
        <w:pPrChange w:id="792" w:author="Gerhard Viljoen" w:date="2019-11-06T00:01:00Z">
          <w:pPr>
            <w:jc w:val="center"/>
          </w:pPr>
        </w:pPrChange>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A3173">
      <w:pPr>
        <w:rPr>
          <w:bCs/>
        </w:rPr>
        <w:pPrChange w:id="793" w:author="Gerhard Viljoen" w:date="2019-11-06T00:01:00Z">
          <w:pPr>
            <w:jc w:val="center"/>
          </w:pPr>
        </w:pPrChange>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4B5E86F" w:rsidR="00880613" w:rsidRPr="00F34E6E" w:rsidRDefault="00880613" w:rsidP="003A3173">
      <w:bookmarkStart w:id="794" w:name="_Ref11865135"/>
      <w:bookmarkStart w:id="795" w:name="_Ref11865130"/>
      <w:bookmarkStart w:id="796"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34</w:t>
      </w:r>
      <w:r w:rsidRPr="00F34E6E">
        <w:fldChar w:fldCharType="end"/>
      </w:r>
      <w:bookmarkEnd w:id="794"/>
      <w:r w:rsidRPr="00F34E6E">
        <w:t>: Training-time VAE</w:t>
      </w:r>
      <w:bookmarkEnd w:id="795"/>
      <w:bookmarkEnd w:id="796"/>
    </w:p>
    <w:p w14:paraId="372B8C06" w14:textId="77777777" w:rsidR="00880613" w:rsidRPr="00F34E6E" w:rsidRDefault="00880613" w:rsidP="003A3173">
      <w:pPr>
        <w:pPrChange w:id="797" w:author="Gerhard Viljoen" w:date="2019-11-06T00:01:00Z">
          <w:pPr>
            <w:jc w:val="center"/>
          </w:pPr>
        </w:pPrChange>
      </w:pPr>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D354E90" w:rsidR="00880613" w:rsidRPr="00F34E6E" w:rsidRDefault="00880613" w:rsidP="003A3173">
      <w:bookmarkStart w:id="79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35</w:t>
      </w:r>
      <w:r w:rsidRPr="00F34E6E">
        <w:fldChar w:fldCharType="end"/>
      </w:r>
      <w:r w:rsidRPr="00F34E6E">
        <w:t>: Testing time VAE</w:t>
      </w:r>
      <w:bookmarkEnd w:id="798"/>
    </w:p>
    <w:p w14:paraId="664FAF85" w14:textId="77777777" w:rsidR="00880613" w:rsidRPr="00F34E6E" w:rsidRDefault="00880613" w:rsidP="003A3173">
      <w:pPr>
        <w:rPr>
          <w:bCs/>
        </w:rPr>
        <w:pPrChange w:id="799" w:author="Gerhard Viljoen" w:date="2019-11-06T00:01:00Z">
          <w:pPr/>
        </w:pPrChange>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3A3173">
      <w:pPr>
        <w:rPr>
          <w:bCs/>
        </w:rPr>
        <w:pPrChange w:id="800" w:author="Gerhard Viljoen" w:date="2019-11-06T00:01:00Z">
          <w:pPr>
            <w:keepNext/>
            <w:numPr>
              <w:ilvl w:val="3"/>
            </w:numPr>
            <w:spacing w:before="240" w:after="120"/>
            <w:outlineLvl w:val="3"/>
          </w:pPr>
        </w:pPrChange>
      </w:pPr>
      <w:r w:rsidRPr="00F34E6E">
        <w:t>Implementation: Variational Autoencoders</w:t>
      </w:r>
    </w:p>
    <w:p w14:paraId="0FA8059A" w14:textId="77777777" w:rsidR="00880613" w:rsidRPr="00F34E6E" w:rsidRDefault="00880613" w:rsidP="003A3173">
      <w:pPr>
        <w:rPr>
          <w:bCs/>
        </w:rPr>
      </w:pPr>
      <w:r w:rsidRPr="00F34E6E">
        <w:t>Setup of the most successful Variational Autoencoder:</w:t>
      </w:r>
    </w:p>
    <w:p w14:paraId="3BEB8DA2" w14:textId="77777777" w:rsidR="00880613" w:rsidRPr="003A3173" w:rsidRDefault="00D372B8" w:rsidP="003A3173">
      <w:pPr>
        <w:pStyle w:val="ListParagraph"/>
        <w:numPr>
          <w:ilvl w:val="0"/>
          <w:numId w:val="28"/>
        </w:numPr>
        <w:rPr>
          <w:bCs/>
          <w:rPrChange w:id="801" w:author="Gerhard Viljoen" w:date="2019-11-06T00:01:00Z">
            <w:rPr/>
          </w:rPrChange>
        </w:rPr>
        <w:pPrChange w:id="802" w:author="Gerhard Viljoen" w:date="2019-11-06T00:01:00Z">
          <w:pPr>
            <w:numPr>
              <w:numId w:val="28"/>
            </w:numPr>
            <w:ind w:left="720" w:hanging="360"/>
            <w:contextualSpacing/>
          </w:pPr>
        </w:pPrChange>
      </w:pPr>
      <m:oMath>
        <m:sSub>
          <m:sSubPr>
            <m:ctrlPr/>
          </m:sSubPr>
          <m:e>
            <m:r>
              <w:rPr>
                <w:rPrChange w:id="803" w:author="Gerhard Viljoen" w:date="2019-11-06T00:01:00Z">
                  <w:rPr/>
                </w:rPrChange>
              </w:rPr>
              <m:t>n</m:t>
            </m:r>
            <m:ctrlPr>
              <w:rPr>
                <w:rPrChange w:id="804" w:author="Gerhard Viljoen" w:date="2019-11-06T00:01:00Z">
                  <w:rPr/>
                </w:rPrChange>
              </w:rPr>
            </m:ctrlPr>
          </m:e>
          <m:sub>
            <m:r>
              <w:rPr>
                <w:rPrChange w:id="805" w:author="Gerhard Viljoen" w:date="2019-11-06T00:01:00Z">
                  <w:rPr/>
                </w:rPrChange>
              </w:rPr>
              <m:t>latent</m:t>
            </m:r>
            <m:ctrlPr>
              <w:rPr>
                <w:rPrChange w:id="806" w:author="Gerhard Viljoen" w:date="2019-11-06T00:01:00Z">
                  <w:rPr/>
                </w:rPrChange>
              </w:rPr>
            </m:ctrlPr>
          </m:sub>
        </m:sSub>
        <m:r>
          <m:rPr>
            <m:sty m:val="p"/>
          </m:rPr>
          <w:rPr>
            <w:rPrChange w:id="807" w:author="Gerhard Viljoen" w:date="2019-11-06T00:01:00Z">
              <w:rPr/>
            </w:rPrChange>
          </w:rPr>
          <m:t>=100</m:t>
        </m:r>
      </m:oMath>
    </w:p>
    <w:p w14:paraId="56A54B87" w14:textId="77777777" w:rsidR="00880613" w:rsidRPr="003A3173" w:rsidRDefault="00880613" w:rsidP="003A3173">
      <w:pPr>
        <w:pStyle w:val="ListParagraph"/>
        <w:numPr>
          <w:ilvl w:val="0"/>
          <w:numId w:val="28"/>
        </w:numPr>
        <w:rPr>
          <w:bCs/>
        </w:rPr>
        <w:pPrChange w:id="808" w:author="Gerhard Viljoen" w:date="2019-11-06T00:01:00Z">
          <w:pPr>
            <w:numPr>
              <w:numId w:val="28"/>
            </w:numPr>
            <w:ind w:left="720" w:hanging="360"/>
            <w:contextualSpacing/>
          </w:pPr>
        </w:pPrChange>
      </w:pPr>
      <w:r w:rsidRPr="00F34E6E">
        <w:t>Batch size = 64</w:t>
      </w:r>
    </w:p>
    <w:p w14:paraId="1E4F656B" w14:textId="77777777" w:rsidR="00880613" w:rsidRPr="003A3173" w:rsidRDefault="00880613" w:rsidP="003A3173">
      <w:pPr>
        <w:pStyle w:val="ListParagraph"/>
        <w:numPr>
          <w:ilvl w:val="0"/>
          <w:numId w:val="28"/>
        </w:numPr>
        <w:rPr>
          <w:bCs/>
        </w:rPr>
        <w:pPrChange w:id="809" w:author="Gerhard Viljoen" w:date="2019-11-06T00:01:00Z">
          <w:pPr>
            <w:numPr>
              <w:numId w:val="28"/>
            </w:numPr>
            <w:ind w:left="720" w:hanging="360"/>
            <w:contextualSpacing/>
          </w:pPr>
        </w:pPrChange>
      </w:pPr>
      <w:r w:rsidRPr="00F34E6E">
        <w:t>Optimizer: Adam, Learning rate η = 0.00001</w:t>
      </w:r>
    </w:p>
    <w:p w14:paraId="66F27882" w14:textId="77777777" w:rsidR="00880613" w:rsidRPr="003A3173" w:rsidRDefault="00880613" w:rsidP="003A3173">
      <w:pPr>
        <w:pStyle w:val="ListParagraph"/>
        <w:numPr>
          <w:ilvl w:val="0"/>
          <w:numId w:val="28"/>
        </w:numPr>
        <w:rPr>
          <w:bCs/>
        </w:rPr>
        <w:pPrChange w:id="810" w:author="Gerhard Viljoen" w:date="2019-11-06T00:01:00Z">
          <w:pPr>
            <w:numPr>
              <w:numId w:val="28"/>
            </w:numPr>
            <w:ind w:left="720" w:hanging="360"/>
            <w:contextualSpacing/>
          </w:pPr>
        </w:pPrChange>
      </w:pPr>
      <w:r w:rsidRPr="00F34E6E">
        <w:t>Epochs = 1 000 000</w:t>
      </w:r>
    </w:p>
    <w:p w14:paraId="7F060DBB" w14:textId="77777777" w:rsidR="00880613" w:rsidRPr="00F34E6E" w:rsidRDefault="00880613" w:rsidP="003A3173">
      <w:pPr>
        <w:pPrChange w:id="811" w:author="Gerhard Viljoen" w:date="2019-11-06T00:01:00Z">
          <w:pPr>
            <w:jc w:val="center"/>
          </w:pPr>
        </w:pPrChange>
      </w:pPr>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71D6B9B4" w:rsidR="00880613" w:rsidRPr="00F34E6E" w:rsidRDefault="00880613" w:rsidP="003A3173">
      <w:bookmarkStart w:id="812"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36</w:t>
      </w:r>
      <w:r w:rsidRPr="00F34E6E">
        <w:fldChar w:fldCharType="end"/>
      </w:r>
      <w:r w:rsidRPr="00F34E6E">
        <w:t>: VAE Encoder (left) and Decoder</w:t>
      </w:r>
      <w:bookmarkEnd w:id="812"/>
      <w:r w:rsidRPr="00F34E6E">
        <w:t xml:space="preserve"> (right)</w:t>
      </w:r>
    </w:p>
    <w:p w14:paraId="761C94B3" w14:textId="77777777" w:rsidR="00880613" w:rsidRPr="00F34E6E" w:rsidRDefault="00880613" w:rsidP="003A3173">
      <w:pPr>
        <w:rPr>
          <w:bCs/>
        </w:rPr>
        <w:pPrChange w:id="813" w:author="Gerhard Viljoen" w:date="2019-11-06T00:01:00Z">
          <w:pPr/>
        </w:pPrChange>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3A3173">
      <w:pPr>
        <w:rPr>
          <w:bCs/>
        </w:rPr>
        <w:pPrChange w:id="814" w:author="Gerhard Viljoen" w:date="2019-11-06T00:01:00Z">
          <w:pPr/>
        </w:pPrChange>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3A3173">
      <w:pPr>
        <w:rPr>
          <w:rFonts w:ascii="Cambria" w:hAnsi="Cambria"/>
        </w:rPr>
        <w:pPrChange w:id="815"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3A3173">
      <w:pPr>
        <w:rPr>
          <w:bCs/>
        </w:rPr>
        <w:pPrChange w:id="816" w:author="Gerhard Viljoen" w:date="2019-11-06T00:01:00Z">
          <w:pPr/>
        </w:pPrChange>
      </w:pPr>
      <w:r w:rsidRPr="00F34E6E">
        <w:t>The input to the decoder is a sampled z vector as defined above.</w:t>
      </w:r>
    </w:p>
    <w:p w14:paraId="22FFC4C5" w14:textId="77777777" w:rsidR="00880613" w:rsidRPr="00F34E6E" w:rsidRDefault="00880613" w:rsidP="003A3173">
      <w:pPr>
        <w:rPr>
          <w:bCs/>
        </w:rPr>
        <w:pPrChange w:id="817" w:author="Gerhard Viljoen" w:date="2019-11-06T00:01:00Z">
          <w:pPr>
            <w:keepNext/>
            <w:numPr>
              <w:ilvl w:val="3"/>
            </w:numPr>
            <w:spacing w:before="240" w:after="120"/>
            <w:outlineLvl w:val="3"/>
          </w:pPr>
        </w:pPrChange>
      </w:pPr>
      <w:r w:rsidRPr="00F34E6E">
        <w:t>Distinguishing VAE-Simulated Data from Real Data</w:t>
      </w:r>
    </w:p>
    <w:p w14:paraId="492C877E" w14:textId="77777777" w:rsidR="00880613" w:rsidRPr="00F34E6E" w:rsidRDefault="00880613" w:rsidP="003A3173">
      <w:pPr>
        <w:pPrChange w:id="818" w:author="Gerhard Viljoen" w:date="2019-11-06T00:01:00Z">
          <w:pPr>
            <w:jc w:val="center"/>
          </w:pPr>
        </w:pPrChange>
      </w:pPr>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64AC2FF7" w:rsidR="00880613" w:rsidRPr="00F34E6E" w:rsidRDefault="00880613" w:rsidP="003A3173">
      <w:bookmarkStart w:id="819" w:name="_Ref2124645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37</w:t>
      </w:r>
      <w:r w:rsidRPr="00F34E6E">
        <w:fldChar w:fldCharType="end"/>
      </w:r>
      <w:bookmarkEnd w:id="819"/>
      <w:r w:rsidRPr="00F34E6E">
        <w:t>: Training accuracy and loss curves for neural network trained to distinguish VAE data from real data</w:t>
      </w:r>
    </w:p>
    <w:p w14:paraId="37844CEA" w14:textId="77777777" w:rsidR="00880613" w:rsidRPr="00F34E6E" w:rsidRDefault="00880613" w:rsidP="003A3173">
      <w:pPr>
        <w:pPrChange w:id="820" w:author="Gerhard Viljoen" w:date="2019-11-06T00:01:00Z">
          <w:pPr>
            <w:jc w:val="center"/>
          </w:pPr>
        </w:pPrChange>
      </w:pPr>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8840" cy="1520174"/>
                    </a:xfrm>
                    <a:prstGeom prst="rect">
                      <a:avLst/>
                    </a:prstGeom>
                  </pic:spPr>
                </pic:pic>
              </a:graphicData>
            </a:graphic>
          </wp:inline>
        </w:drawing>
      </w:r>
    </w:p>
    <w:p w14:paraId="69878C64" w14:textId="6750DCCA" w:rsidR="00880613" w:rsidRPr="00F34E6E" w:rsidRDefault="00880613" w:rsidP="003A3173">
      <w:bookmarkStart w:id="821"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38</w:t>
      </w:r>
      <w:r w:rsidRPr="00F34E6E">
        <w:fldChar w:fldCharType="end"/>
      </w:r>
      <w:bookmarkEnd w:id="821"/>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3A3173">
      <w:pPr>
        <w:pPrChange w:id="822" w:author="Gerhard Viljoen" w:date="2019-11-06T00:01:00Z">
          <w:pPr>
            <w:jc w:val="center"/>
          </w:pPr>
        </w:pPrChange>
      </w:pPr>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3A3173">
      <w:pPr>
        <w:pPrChange w:id="823" w:author="Gerhard Viljoen" w:date="2019-11-06T00:01:00Z">
          <w:pPr>
            <w:jc w:val="center"/>
          </w:pPr>
        </w:pPrChange>
      </w:pPr>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3A3173">
      <w:pPr>
        <w:pPrChange w:id="824" w:author="Gerhard Viljoen" w:date="2019-11-06T00:01:00Z">
          <w:pPr>
            <w:jc w:val="center"/>
          </w:pPr>
        </w:pPrChange>
      </w:pPr>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5958F650" w14:textId="16A201B3" w:rsidR="00880613" w:rsidRPr="00F34E6E" w:rsidRDefault="00880613" w:rsidP="003A3173">
      <w:bookmarkStart w:id="825"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39</w:t>
      </w:r>
      <w:r w:rsidRPr="00F34E6E">
        <w:fldChar w:fldCharType="end"/>
      </w:r>
      <w:bookmarkEnd w:id="825"/>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3A3173">
      <w:pPr>
        <w:pPrChange w:id="826" w:author="Gerhard Viljoen" w:date="2019-11-06T00:01:00Z">
          <w:pPr/>
        </w:pPrChange>
      </w:pPr>
    </w:p>
    <w:p w14:paraId="02E8E2A7" w14:textId="77777777" w:rsidR="00880613" w:rsidRPr="00F34E6E" w:rsidRDefault="00880613" w:rsidP="003A3173">
      <w:pPr>
        <w:pStyle w:val="Heading3"/>
        <w:pPrChange w:id="827" w:author="Gerhard Viljoen" w:date="2019-11-06T00:01:00Z">
          <w:pPr>
            <w:keepNext/>
            <w:numPr>
              <w:ilvl w:val="2"/>
              <w:numId w:val="3"/>
            </w:numPr>
            <w:spacing w:before="360" w:after="120"/>
            <w:outlineLvl w:val="2"/>
          </w:pPr>
        </w:pPrChange>
      </w:pPr>
      <w:bookmarkStart w:id="828" w:name="_Toc23712496"/>
      <w:r w:rsidRPr="00F34E6E">
        <w:lastRenderedPageBreak/>
        <w:t>Generative Adversarial Networks</w:t>
      </w:r>
      <w:bookmarkEnd w:id="828"/>
    </w:p>
    <w:p w14:paraId="3B4BD0EC" w14:textId="77777777" w:rsidR="00880613" w:rsidRPr="00F34E6E" w:rsidRDefault="00880613" w:rsidP="003A3173">
      <w:pPr>
        <w:pPrChange w:id="829" w:author="Gerhard Viljoen" w:date="2019-11-06T00:01:00Z">
          <w:pPr>
            <w:jc w:val="center"/>
          </w:pPr>
        </w:pPrChange>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E7C9B21" w:rsidR="00880613" w:rsidRPr="00F34E6E" w:rsidRDefault="00880613" w:rsidP="003A317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40</w:t>
      </w:r>
      <w:r w:rsidRPr="00F34E6E">
        <w:fldChar w:fldCharType="end"/>
      </w:r>
      <w:r w:rsidRPr="00F34E6E">
        <w:t>: Simplified Diagram of a Generative Adversarial Network</w:t>
      </w:r>
    </w:p>
    <w:p w14:paraId="5AC4BCA1" w14:textId="60D2489D" w:rsidR="00880613" w:rsidRPr="00F34E6E" w:rsidRDefault="00880613" w:rsidP="003A3173">
      <w:pPr>
        <w:rPr>
          <w:bCs/>
        </w:rPr>
        <w:pPrChange w:id="830" w:author="Gerhard Viljoen" w:date="2019-11-06T00:01:00Z">
          <w:pPr/>
        </w:pPrChange>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3A3173">
      <w:pPr>
        <w:rPr>
          <w:bCs/>
        </w:rPr>
        <w:pPrChange w:id="831" w:author="Gerhard Viljoen" w:date="2019-11-06T00:01:00Z">
          <w:pPr/>
        </w:pPrChange>
      </w:pPr>
      <w:r w:rsidRPr="00F34E6E">
        <w:t>The mini-max game can be expressed mathematically as:</w:t>
      </w:r>
    </w:p>
    <w:p w14:paraId="3C243379" w14:textId="77777777" w:rsidR="00880613" w:rsidRPr="00F34E6E" w:rsidRDefault="00D372B8" w:rsidP="003A3173">
      <w:pPr>
        <w:rPr>
          <w:bCs/>
        </w:rPr>
        <w:pPrChange w:id="832" w:author="Gerhard Viljoen" w:date="2019-11-06T00:01:00Z">
          <w:pPr/>
        </w:pPrChange>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3A3173">
      <w:pPr>
        <w:rPr>
          <w:rFonts w:ascii="Cambria" w:hAnsi="Cambria"/>
        </w:rPr>
        <w:pPrChange w:id="833" w:author="Gerhard Viljoen" w:date="2019-11-06T00:01:00Z">
          <w:pPr/>
        </w:pPrChange>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3A3173">
      <w:pPr>
        <w:rPr>
          <w:bCs/>
        </w:rPr>
        <w:pPrChange w:id="834" w:author="Gerhard Viljoen" w:date="2019-11-06T00:01:00Z">
          <w:pPr/>
        </w:pPrChange>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A3173">
      <w:pPr>
        <w:rPr>
          <w:bCs/>
        </w:rPr>
        <w:pPrChange w:id="835" w:author="Gerhard Viljoen" w:date="2019-11-06T00:01:00Z">
          <w:pPr/>
        </w:pPrChange>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A3173">
      <w:pPr>
        <w:rPr>
          <w:bCs/>
        </w:rPr>
        <w:pPrChange w:id="836" w:author="Gerhard Viljoen" w:date="2019-11-06T00:01:00Z">
          <w:pPr/>
        </w:pPrChange>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3173">
      <w:pPr>
        <w:pPrChange w:id="837" w:author="Gerhard Viljoen" w:date="2019-11-06T00:01:00Z">
          <w:pPr>
            <w:jc w:val="center"/>
          </w:pPr>
        </w:pPrChange>
      </w:pPr>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DFF92DF" w:rsidR="00880613" w:rsidRPr="00F34E6E" w:rsidRDefault="00880613" w:rsidP="003A3173">
      <w:bookmarkStart w:id="83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41</w:t>
      </w:r>
      <w:r w:rsidRPr="00F34E6E">
        <w:fldChar w:fldCharType="end"/>
      </w:r>
      <w:r w:rsidRPr="00F34E6E">
        <w:t>: Gan Densities during training, close to convergence, P(x) is shown in black, G(z) in blue and D(G(z)) in red</w:t>
      </w:r>
      <w:bookmarkEnd w:id="838"/>
    </w:p>
    <w:p w14:paraId="1C0B78C0" w14:textId="77777777" w:rsidR="00880613" w:rsidRPr="00F34E6E" w:rsidRDefault="00880613" w:rsidP="003A3173">
      <w:pPr>
        <w:pPrChange w:id="839" w:author="Gerhard Viljoen" w:date="2019-11-06T00:01:00Z">
          <w:pPr>
            <w:jc w:val="center"/>
          </w:pPr>
        </w:pPrChange>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62C2BBE0" w:rsidR="00880613" w:rsidRPr="00F34E6E" w:rsidRDefault="00880613" w:rsidP="003A3173">
      <w:bookmarkStart w:id="840"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42</w:t>
      </w:r>
      <w:r w:rsidRPr="00F34E6E">
        <w:fldChar w:fldCharType="end"/>
      </w:r>
      <w:r w:rsidRPr="00F34E6E">
        <w:t>: Gan Densities during training, once the Algorithm has converged, G(z) matches P(x) perfectly and D(G(z)) outputs 0.5 everywhere</w:t>
      </w:r>
      <w:bookmarkEnd w:id="840"/>
    </w:p>
    <w:p w14:paraId="28BDCCD3" w14:textId="77777777" w:rsidR="00880613" w:rsidRPr="00F34E6E" w:rsidRDefault="00880613" w:rsidP="003A3173">
      <w:pPr>
        <w:rPr>
          <w:bCs/>
        </w:rPr>
        <w:pPrChange w:id="841" w:author="Gerhard Viljoen" w:date="2019-11-06T00:01:00Z">
          <w:pPr>
            <w:keepNext/>
            <w:numPr>
              <w:ilvl w:val="3"/>
            </w:numPr>
            <w:spacing w:before="240" w:after="120"/>
            <w:outlineLvl w:val="3"/>
          </w:pPr>
        </w:pPrChange>
      </w:pPr>
      <w:r w:rsidRPr="00F34E6E">
        <w:t>Implementation: Generative Adversarial Networks</w:t>
      </w:r>
    </w:p>
    <w:p w14:paraId="146793E5" w14:textId="77777777" w:rsidR="00880613" w:rsidRPr="00F34E6E" w:rsidRDefault="00880613" w:rsidP="003A3173">
      <w:pPr>
        <w:rPr>
          <w:bCs/>
        </w:rPr>
      </w:pPr>
      <w:r w:rsidRPr="00F34E6E">
        <w:t>Setup of the most successful GAN:</w:t>
      </w:r>
    </w:p>
    <w:p w14:paraId="64A1787A" w14:textId="77777777" w:rsidR="00880613" w:rsidRPr="003A3173" w:rsidRDefault="00D372B8" w:rsidP="003A3173">
      <w:pPr>
        <w:pStyle w:val="ListParagraph"/>
        <w:numPr>
          <w:ilvl w:val="0"/>
          <w:numId w:val="30"/>
        </w:numPr>
        <w:rPr>
          <w:bCs/>
          <w:rPrChange w:id="842" w:author="Gerhard Viljoen" w:date="2019-11-06T00:01:00Z">
            <w:rPr/>
          </w:rPrChange>
        </w:rPr>
        <w:pPrChange w:id="843" w:author="Gerhard Viljoen" w:date="2019-11-06T00:01:00Z">
          <w:pPr>
            <w:numPr>
              <w:numId w:val="30"/>
            </w:numPr>
            <w:ind w:left="720" w:hanging="360"/>
            <w:contextualSpacing/>
          </w:pPr>
        </w:pPrChange>
      </w:pPr>
      <m:oMath>
        <m:sSub>
          <m:sSubPr>
            <m:ctrlPr/>
          </m:sSubPr>
          <m:e>
            <m:r>
              <w:rPr>
                <w:rPrChange w:id="844" w:author="Gerhard Viljoen" w:date="2019-11-06T00:01:00Z">
                  <w:rPr/>
                </w:rPrChange>
              </w:rPr>
              <m:t>n</m:t>
            </m:r>
            <m:ctrlPr>
              <w:rPr>
                <w:rPrChange w:id="845" w:author="Gerhard Viljoen" w:date="2019-11-06T00:01:00Z">
                  <w:rPr/>
                </w:rPrChange>
              </w:rPr>
            </m:ctrlPr>
          </m:e>
          <m:sub>
            <m:r>
              <w:rPr>
                <w:rPrChange w:id="846" w:author="Gerhard Viljoen" w:date="2019-11-06T00:01:00Z">
                  <w:rPr/>
                </w:rPrChange>
              </w:rPr>
              <m:t>latent</m:t>
            </m:r>
            <m:ctrlPr>
              <w:rPr>
                <w:rPrChange w:id="847" w:author="Gerhard Viljoen" w:date="2019-11-06T00:01:00Z">
                  <w:rPr/>
                </w:rPrChange>
              </w:rPr>
            </m:ctrlPr>
          </m:sub>
        </m:sSub>
        <m:r>
          <m:rPr>
            <m:sty m:val="p"/>
          </m:rPr>
          <w:rPr>
            <w:rPrChange w:id="848" w:author="Gerhard Viljoen" w:date="2019-11-06T00:01:00Z">
              <w:rPr/>
            </w:rPrChange>
          </w:rPr>
          <m:t>=4</m:t>
        </m:r>
      </m:oMath>
    </w:p>
    <w:p w14:paraId="2197DAAE" w14:textId="77777777" w:rsidR="00880613" w:rsidRPr="003A3173" w:rsidRDefault="00880613" w:rsidP="003A3173">
      <w:pPr>
        <w:pStyle w:val="ListParagraph"/>
        <w:numPr>
          <w:ilvl w:val="0"/>
          <w:numId w:val="30"/>
        </w:numPr>
        <w:rPr>
          <w:bCs/>
        </w:rPr>
        <w:pPrChange w:id="849" w:author="Gerhard Viljoen" w:date="2019-11-06T00:01:00Z">
          <w:pPr>
            <w:numPr>
              <w:numId w:val="30"/>
            </w:numPr>
            <w:ind w:left="720" w:hanging="360"/>
            <w:contextualSpacing/>
          </w:pPr>
        </w:pPrChange>
      </w:pPr>
      <w:r w:rsidRPr="00F34E6E">
        <w:t>Batch size = 32</w:t>
      </w:r>
    </w:p>
    <w:p w14:paraId="59AD1070" w14:textId="77777777" w:rsidR="00880613" w:rsidRPr="003A3173" w:rsidRDefault="00880613" w:rsidP="003A3173">
      <w:pPr>
        <w:pStyle w:val="ListParagraph"/>
        <w:numPr>
          <w:ilvl w:val="0"/>
          <w:numId w:val="30"/>
        </w:numPr>
        <w:rPr>
          <w:bCs/>
        </w:rPr>
        <w:pPrChange w:id="850" w:author="Gerhard Viljoen" w:date="2019-11-06T00:01:00Z">
          <w:pPr>
            <w:numPr>
              <w:numId w:val="30"/>
            </w:numPr>
            <w:ind w:left="720" w:hanging="360"/>
            <w:contextualSpacing/>
          </w:pPr>
        </w:pPrChange>
      </w:pPr>
      <w:r w:rsidRPr="00F34E6E">
        <w:t>Optimizers:</w:t>
      </w:r>
    </w:p>
    <w:p w14:paraId="5F5C809D" w14:textId="77777777" w:rsidR="00880613" w:rsidRPr="003A3173" w:rsidRDefault="00880613" w:rsidP="003A3173">
      <w:pPr>
        <w:pStyle w:val="ListParagraph"/>
        <w:numPr>
          <w:ilvl w:val="1"/>
          <w:numId w:val="30"/>
        </w:numPr>
        <w:rPr>
          <w:bCs/>
          <w:rPrChange w:id="851" w:author="Gerhard Viljoen" w:date="2019-11-06T00:01:00Z">
            <w:rPr/>
          </w:rPrChange>
        </w:rPr>
        <w:pPrChange w:id="852" w:author="Gerhard Viljoen" w:date="2019-11-06T00:01:00Z">
          <w:pPr>
            <w:numPr>
              <w:ilvl w:val="1"/>
              <w:numId w:val="30"/>
            </w:numPr>
            <w:ind w:left="1440" w:hanging="360"/>
            <w:contextualSpacing/>
          </w:pPr>
        </w:pPrChange>
      </w:pPr>
      <w:r w:rsidRPr="00F34E6E">
        <w:t xml:space="preserve">Discriminator: SGD at Learning Rate </w:t>
      </w:r>
      <m:oMath>
        <m:r>
          <m:t>η</m:t>
        </m:r>
        <m:r>
          <w:rPr>
            <w:rPrChange w:id="853" w:author="Gerhard Viljoen" w:date="2019-11-06T00:01:00Z">
              <w:rPr/>
            </w:rPrChange>
          </w:rPr>
          <m:t>=0.00004</m:t>
        </m:r>
      </m:oMath>
    </w:p>
    <w:p w14:paraId="7ABEDE66" w14:textId="77777777" w:rsidR="00880613" w:rsidRPr="003A3173" w:rsidRDefault="00880613" w:rsidP="003A3173">
      <w:pPr>
        <w:pStyle w:val="ListParagraph"/>
        <w:numPr>
          <w:ilvl w:val="1"/>
          <w:numId w:val="30"/>
        </w:numPr>
        <w:rPr>
          <w:bCs/>
          <w:rPrChange w:id="854" w:author="Gerhard Viljoen" w:date="2019-11-06T00:01:00Z">
            <w:rPr/>
          </w:rPrChange>
        </w:rPr>
        <w:pPrChange w:id="855" w:author="Gerhard Viljoen" w:date="2019-11-06T00:01:00Z">
          <w:pPr>
            <w:numPr>
              <w:ilvl w:val="1"/>
              <w:numId w:val="30"/>
            </w:numPr>
            <w:ind w:left="1440" w:hanging="360"/>
            <w:contextualSpacing/>
          </w:pPr>
        </w:pPrChange>
      </w:pPr>
      <w:r w:rsidRPr="00F34E6E">
        <w:t xml:space="preserve">Generator: Adam at Learning Rate </w:t>
      </w:r>
      <m:oMath>
        <m:r>
          <m:t>η</m:t>
        </m:r>
        <m:r>
          <w:rPr>
            <w:rPrChange w:id="856" w:author="Gerhard Viljoen" w:date="2019-11-06T00:01:00Z">
              <w:rPr/>
            </w:rPrChange>
          </w:rPr>
          <m:t>=0.00002</m:t>
        </m:r>
      </m:oMath>
    </w:p>
    <w:p w14:paraId="0766E752" w14:textId="77777777" w:rsidR="00880613" w:rsidRPr="003A3173" w:rsidRDefault="00880613" w:rsidP="003A3173">
      <w:pPr>
        <w:pStyle w:val="ListParagraph"/>
        <w:numPr>
          <w:ilvl w:val="0"/>
          <w:numId w:val="30"/>
        </w:numPr>
        <w:rPr>
          <w:bCs/>
        </w:rPr>
        <w:pPrChange w:id="857" w:author="Gerhard Viljoen" w:date="2019-11-06T00:01:00Z">
          <w:pPr>
            <w:numPr>
              <w:numId w:val="30"/>
            </w:numPr>
            <w:ind w:left="720" w:hanging="360"/>
            <w:contextualSpacing/>
          </w:pPr>
        </w:pPrChange>
      </w:pPr>
      <w:r w:rsidRPr="00F34E6E">
        <w:t>Epochs = 200 000</w:t>
      </w:r>
    </w:p>
    <w:p w14:paraId="11C4D66F" w14:textId="77777777" w:rsidR="00880613" w:rsidRPr="003A3173" w:rsidRDefault="00880613" w:rsidP="003A3173">
      <w:pPr>
        <w:pStyle w:val="ListParagraph"/>
        <w:numPr>
          <w:ilvl w:val="0"/>
          <w:numId w:val="30"/>
        </w:numPr>
        <w:rPr>
          <w:bCs/>
        </w:rPr>
        <w:pPrChange w:id="858" w:author="Gerhard Viljoen" w:date="2019-11-06T00:01:00Z">
          <w:pPr>
            <w:numPr>
              <w:numId w:val="30"/>
            </w:numPr>
            <w:ind w:left="720" w:hanging="360"/>
            <w:contextualSpacing/>
          </w:pPr>
        </w:pPrChange>
      </w:pPr>
      <w:r w:rsidRPr="00F34E6E">
        <w:t>Label smoothing:</w:t>
      </w:r>
    </w:p>
    <w:p w14:paraId="47632928" w14:textId="77777777" w:rsidR="00880613" w:rsidRPr="003A3173" w:rsidRDefault="00880613" w:rsidP="003A3173">
      <w:pPr>
        <w:pStyle w:val="ListParagraph"/>
        <w:numPr>
          <w:ilvl w:val="1"/>
          <w:numId w:val="30"/>
        </w:numPr>
        <w:rPr>
          <w:bCs/>
          <w:rPrChange w:id="859" w:author="Gerhard Viljoen" w:date="2019-11-06T00:01:00Z">
            <w:rPr/>
          </w:rPrChange>
        </w:rPr>
        <w:pPrChange w:id="860" w:author="Gerhard Viljoen" w:date="2019-11-06T00:01:00Z">
          <w:pPr>
            <w:numPr>
              <w:ilvl w:val="1"/>
              <w:numId w:val="30"/>
            </w:numPr>
            <w:ind w:left="1440" w:hanging="360"/>
            <w:contextualSpacing/>
          </w:pPr>
        </w:pPrChange>
      </w:pPr>
      <w:r w:rsidRPr="00F34E6E">
        <w:t xml:space="preserve">“True” labels were smoothed as follows: </w:t>
      </w:r>
      <m:oMath>
        <m:sSub>
          <m:sSubPr>
            <m:ctrlPr>
              <w:rPr>
                <w:i/>
              </w:rPr>
            </m:ctrlPr>
          </m:sSubPr>
          <m:e>
            <m:r>
              <w:rPr>
                <w:rPrChange w:id="861" w:author="Gerhard Viljoen" w:date="2019-11-06T00:01:00Z">
                  <w:rPr/>
                </w:rPrChange>
              </w:rPr>
              <m:t>y</m:t>
            </m:r>
            <m:ctrlPr>
              <w:rPr>
                <w:i/>
                <w:rPrChange w:id="862" w:author="Gerhard Viljoen" w:date="2019-11-06T00:01:00Z">
                  <w:rPr>
                    <w:i/>
                  </w:rPr>
                </w:rPrChange>
              </w:rPr>
            </m:ctrlPr>
          </m:e>
          <m:sub>
            <m:r>
              <w:rPr>
                <w:rPrChange w:id="863" w:author="Gerhard Viljoen" w:date="2019-11-06T00:01:00Z">
                  <w:rPr/>
                </w:rPrChange>
              </w:rPr>
              <m:t>real</m:t>
            </m:r>
            <m:ctrlPr>
              <w:rPr>
                <w:i/>
                <w:rPrChange w:id="864" w:author="Gerhard Viljoen" w:date="2019-11-06T00:01:00Z">
                  <w:rPr>
                    <w:i/>
                  </w:rPr>
                </w:rPrChange>
              </w:rPr>
            </m:ctrlPr>
          </m:sub>
        </m:sSub>
        <m:r>
          <w:rPr>
            <w:rPrChange w:id="865" w:author="Gerhard Viljoen" w:date="2019-11-06T00:01:00Z">
              <w:rPr/>
            </w:rPrChange>
          </w:rPr>
          <m:t xml:space="preserve"> ~ U(0.71, 1.21)</m:t>
        </m:r>
      </m:oMath>
    </w:p>
    <w:p w14:paraId="422EAC49" w14:textId="77777777" w:rsidR="00880613" w:rsidRPr="003A3173" w:rsidRDefault="00880613" w:rsidP="003A3173">
      <w:pPr>
        <w:pStyle w:val="ListParagraph"/>
        <w:numPr>
          <w:ilvl w:val="1"/>
          <w:numId w:val="30"/>
        </w:numPr>
        <w:rPr>
          <w:bCs/>
          <w:rPrChange w:id="866" w:author="Gerhard Viljoen" w:date="2019-11-06T00:01:00Z">
            <w:rPr/>
          </w:rPrChange>
        </w:rPr>
        <w:pPrChange w:id="867" w:author="Gerhard Viljoen" w:date="2019-11-06T00:01:00Z">
          <w:pPr>
            <w:numPr>
              <w:ilvl w:val="1"/>
              <w:numId w:val="30"/>
            </w:numPr>
            <w:ind w:left="1440" w:hanging="360"/>
            <w:contextualSpacing/>
          </w:pPr>
        </w:pPrChange>
      </w:pPr>
      <w:r w:rsidRPr="00F34E6E">
        <w:t xml:space="preserve">“False” labels were smoothed as follows: </w:t>
      </w:r>
      <m:oMath>
        <m:sSub>
          <m:sSubPr>
            <m:ctrlPr>
              <w:rPr>
                <w:i/>
              </w:rPr>
            </m:ctrlPr>
          </m:sSubPr>
          <m:e>
            <m:r>
              <w:rPr>
                <w:rPrChange w:id="868" w:author="Gerhard Viljoen" w:date="2019-11-06T00:01:00Z">
                  <w:rPr/>
                </w:rPrChange>
              </w:rPr>
              <m:t>y</m:t>
            </m:r>
            <m:ctrlPr>
              <w:rPr>
                <w:i/>
                <w:rPrChange w:id="869" w:author="Gerhard Viljoen" w:date="2019-11-06T00:01:00Z">
                  <w:rPr>
                    <w:i/>
                  </w:rPr>
                </w:rPrChange>
              </w:rPr>
            </m:ctrlPr>
          </m:e>
          <m:sub>
            <m:r>
              <w:rPr>
                <w:rPrChange w:id="870" w:author="Gerhard Viljoen" w:date="2019-11-06T00:01:00Z">
                  <w:rPr/>
                </w:rPrChange>
              </w:rPr>
              <m:t>GAN</m:t>
            </m:r>
            <m:ctrlPr>
              <w:rPr>
                <w:i/>
                <w:rPrChange w:id="871" w:author="Gerhard Viljoen" w:date="2019-11-06T00:01:00Z">
                  <w:rPr>
                    <w:i/>
                  </w:rPr>
                </w:rPrChange>
              </w:rPr>
            </m:ctrlPr>
          </m:sub>
        </m:sSub>
        <m:r>
          <w:rPr>
            <w:rPrChange w:id="872" w:author="Gerhard Viljoen" w:date="2019-11-06T00:01:00Z">
              <w:rPr/>
            </w:rPrChange>
          </w:rPr>
          <m:t xml:space="preserve"> ~ U(0, 0.29)</m:t>
        </m:r>
      </m:oMath>
    </w:p>
    <w:p w14:paraId="139454AC" w14:textId="77777777" w:rsidR="00880613" w:rsidRPr="003A3173" w:rsidRDefault="00880613" w:rsidP="003A3173">
      <w:pPr>
        <w:pStyle w:val="ListParagraph"/>
        <w:numPr>
          <w:ilvl w:val="0"/>
          <w:numId w:val="30"/>
        </w:numPr>
        <w:rPr>
          <w:bCs/>
        </w:rPr>
        <w:pPrChange w:id="873" w:author="Gerhard Viljoen" w:date="2019-11-06T00:01:00Z">
          <w:pPr>
            <w:numPr>
              <w:numId w:val="30"/>
            </w:numPr>
            <w:ind w:left="720" w:hanging="360"/>
            <w:contextualSpacing/>
          </w:pPr>
        </w:pPrChange>
      </w:pPr>
      <w:r w:rsidRPr="00F34E6E">
        <w:t>Input image pixels were scaled to be in the range [-1,1]</w:t>
      </w:r>
    </w:p>
    <w:p w14:paraId="3C811065" w14:textId="77777777" w:rsidR="00880613" w:rsidRPr="003A3173" w:rsidRDefault="00880613" w:rsidP="003A3173">
      <w:pPr>
        <w:pStyle w:val="ListParagraph"/>
        <w:numPr>
          <w:ilvl w:val="0"/>
          <w:numId w:val="30"/>
        </w:numPr>
        <w:rPr>
          <w:bCs/>
          <w:rPrChange w:id="874" w:author="Gerhard Viljoen" w:date="2019-11-06T00:01:00Z">
            <w:rPr/>
          </w:rPrChange>
        </w:rPr>
        <w:pPrChange w:id="875" w:author="Gerhard Viljoen" w:date="2019-11-06T00:01:00Z">
          <w:pPr>
            <w:numPr>
              <w:numId w:val="30"/>
            </w:numPr>
            <w:ind w:left="720" w:hanging="360"/>
            <w:contextualSpacing/>
          </w:pPr>
        </w:pPrChange>
      </w:pPr>
      <w:r w:rsidRPr="00F34E6E">
        <w:t xml:space="preserve">Generator’s output layer bias term was initialised using a truncated normal distribution, as follows: </w:t>
      </w:r>
      <m:oMath>
        <m:r>
          <m:t>b</m:t>
        </m:r>
        <m:r>
          <w:rPr>
            <w:rPrChange w:id="876" w:author="Gerhard Viljoen" w:date="2019-11-06T00:01:00Z">
              <w:rPr/>
            </w:rPrChange>
          </w:rPr>
          <m:t xml:space="preserve"> ~ TN(μ=-2,</m:t>
        </m:r>
        <m:sSup>
          <m:sSupPr>
            <m:ctrlPr>
              <w:rPr>
                <w:i/>
                <w:rPrChange w:id="877" w:author="Gerhard Viljoen" w:date="2019-11-06T00:01:00Z">
                  <w:rPr>
                    <w:i/>
                  </w:rPr>
                </w:rPrChange>
              </w:rPr>
            </m:ctrlPr>
          </m:sSupPr>
          <m:e>
            <m:r>
              <w:rPr>
                <w:rPrChange w:id="878" w:author="Gerhard Viljoen" w:date="2019-11-06T00:01:00Z">
                  <w:rPr/>
                </w:rPrChange>
              </w:rPr>
              <m:t>σ</m:t>
            </m:r>
          </m:e>
          <m:sup>
            <m:r>
              <w:rPr>
                <w:rPrChange w:id="879" w:author="Gerhard Viljoen" w:date="2019-11-06T00:01:00Z">
                  <w:rPr/>
                </w:rPrChange>
              </w:rPr>
              <m:t>2</m:t>
            </m:r>
          </m:sup>
        </m:sSup>
        <m:r>
          <w:rPr>
            <w:rPrChange w:id="880" w:author="Gerhard Viljoen" w:date="2019-11-06T00:01:00Z">
              <w:rPr/>
            </w:rPrChange>
          </w:rPr>
          <m:t>=0.4,a=-2.2,b=-1.8)</m:t>
        </m:r>
      </m:oMath>
    </w:p>
    <w:p w14:paraId="3E5EB83A" w14:textId="77777777" w:rsidR="00880613" w:rsidRPr="00F34E6E" w:rsidRDefault="00880613" w:rsidP="003A3173">
      <w:pPr>
        <w:rPr>
          <w:bCs/>
        </w:rPr>
        <w:pPrChange w:id="881" w:author="Gerhard Viljoen" w:date="2019-11-06T00:01:00Z">
          <w:pPr>
            <w:jc w:val="center"/>
          </w:pPr>
        </w:pPrChange>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1C6620DA" w:rsidR="00880613" w:rsidRPr="00F34E6E" w:rsidRDefault="00880613" w:rsidP="003A3173">
      <w:r w:rsidRPr="00F34E6E">
        <w:lastRenderedPageBreak/>
        <w:t xml:space="preserve">Figure </w:t>
      </w:r>
      <w:r w:rsidRPr="00F34E6E">
        <w:fldChar w:fldCharType="begin"/>
      </w:r>
      <w:r w:rsidRPr="00F34E6E">
        <w:instrText xml:space="preserve"> SEQ Figure \* ARABIC </w:instrText>
      </w:r>
      <w:r w:rsidRPr="00F34E6E">
        <w:fldChar w:fldCharType="separate"/>
      </w:r>
      <w:r w:rsidR="001D4F3A">
        <w:t>43</w:t>
      </w:r>
      <w:r w:rsidRPr="00F34E6E">
        <w:fldChar w:fldCharType="end"/>
      </w:r>
      <w:r w:rsidRPr="00F34E6E">
        <w:t>: GAN (a) Generator, and (b) Discriminator</w:t>
      </w:r>
    </w:p>
    <w:p w14:paraId="50317349" w14:textId="77777777" w:rsidR="00880613" w:rsidRPr="00F34E6E" w:rsidRDefault="00880613" w:rsidP="003A3173">
      <w:pPr>
        <w:rPr>
          <w:bCs/>
        </w:rPr>
        <w:pPrChange w:id="882" w:author="Gerhard Viljoen" w:date="2019-11-06T00:01:00Z">
          <w:pPr>
            <w:keepNext/>
            <w:numPr>
              <w:ilvl w:val="3"/>
            </w:numPr>
            <w:spacing w:before="240" w:after="120"/>
            <w:outlineLvl w:val="3"/>
          </w:pPr>
        </w:pPrChange>
      </w:pPr>
      <w:r w:rsidRPr="00F34E6E">
        <w:t>Distinguishing GAN-Simulated Data from Real Data</w:t>
      </w:r>
    </w:p>
    <w:p w14:paraId="1420934F" w14:textId="77777777" w:rsidR="00880613" w:rsidRPr="00F34E6E" w:rsidRDefault="00880613" w:rsidP="003A3173">
      <w:pPr>
        <w:pPrChange w:id="883" w:author="Gerhard Viljoen" w:date="2019-11-06T00:01:00Z">
          <w:pPr>
            <w:jc w:val="center"/>
          </w:pPr>
        </w:pPrChange>
      </w:pPr>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6FA9FC29" w:rsidR="00880613" w:rsidRPr="00F34E6E" w:rsidRDefault="00880613" w:rsidP="003A3173">
      <w:bookmarkStart w:id="884" w:name="_Ref21246705"/>
      <w:r w:rsidRPr="00F34E6E">
        <w:t xml:space="preserve">Figure </w:t>
      </w:r>
      <w:r w:rsidRPr="00F34E6E">
        <w:fldChar w:fldCharType="begin"/>
      </w:r>
      <w:r w:rsidRPr="00F34E6E">
        <w:instrText xml:space="preserve"> SEQ Figure \* ARABIC </w:instrText>
      </w:r>
      <w:r w:rsidRPr="00F34E6E">
        <w:fldChar w:fldCharType="separate"/>
      </w:r>
      <w:r w:rsidR="001D4F3A">
        <w:t>44</w:t>
      </w:r>
      <w:r w:rsidRPr="00F34E6E">
        <w:fldChar w:fldCharType="end"/>
      </w:r>
      <w:bookmarkEnd w:id="884"/>
      <w:r w:rsidRPr="00F34E6E">
        <w:t>: Training accuracy and loss curves for discriminating GAN- from real data</w:t>
      </w:r>
    </w:p>
    <w:p w14:paraId="21825B45" w14:textId="77777777" w:rsidR="00880613" w:rsidRPr="00F34E6E" w:rsidRDefault="00880613" w:rsidP="003A3173">
      <w:pPr>
        <w:pPrChange w:id="885" w:author="Gerhard Viljoen" w:date="2019-11-06T00:01:00Z">
          <w:pPr>
            <w:jc w:val="center"/>
          </w:pPr>
        </w:pPrChange>
      </w:pPr>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531" cy="2548045"/>
                    </a:xfrm>
                    <a:prstGeom prst="rect">
                      <a:avLst/>
                    </a:prstGeom>
                  </pic:spPr>
                </pic:pic>
              </a:graphicData>
            </a:graphic>
          </wp:inline>
        </w:drawing>
      </w:r>
    </w:p>
    <w:p w14:paraId="20F417AC" w14:textId="0A9A5E12" w:rsidR="00880613" w:rsidRPr="00F34E6E" w:rsidRDefault="00880613" w:rsidP="003A3173">
      <w:bookmarkStart w:id="886" w:name="_Ref21247207"/>
      <w:r w:rsidRPr="00F34E6E">
        <w:t xml:space="preserve">Figure </w:t>
      </w:r>
      <w:r w:rsidRPr="00F34E6E">
        <w:fldChar w:fldCharType="begin"/>
      </w:r>
      <w:r w:rsidRPr="00F34E6E">
        <w:instrText xml:space="preserve"> SEQ Figure \* ARABIC </w:instrText>
      </w:r>
      <w:r w:rsidRPr="00F34E6E">
        <w:fldChar w:fldCharType="separate"/>
      </w:r>
      <w:r w:rsidR="001D4F3A">
        <w:t>45</w:t>
      </w:r>
      <w:r w:rsidRPr="00F34E6E">
        <w:fldChar w:fldCharType="end"/>
      </w:r>
      <w:bookmarkEnd w:id="886"/>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3A3173">
      <w:pPr>
        <w:pPrChange w:id="887" w:author="Gerhard Viljoen" w:date="2019-11-06T00:01:00Z">
          <w:pPr>
            <w:jc w:val="center"/>
          </w:pPr>
        </w:pPrChange>
      </w:pPr>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p>
    <w:p w14:paraId="6D2CE2BE" w14:textId="4C71D623" w:rsidR="00880613" w:rsidRPr="00F34E6E" w:rsidRDefault="00880613" w:rsidP="003A3173">
      <w:bookmarkStart w:id="88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46</w:t>
      </w:r>
      <w:r w:rsidRPr="00F34E6E">
        <w:fldChar w:fldCharType="end"/>
      </w:r>
      <w:bookmarkEnd w:id="888"/>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3A3173">
      <w:pPr>
        <w:pPrChange w:id="889" w:author="Gerhard Viljoen" w:date="2019-11-06T00:01:00Z">
          <w:pPr/>
        </w:pPrChange>
      </w:pPr>
    </w:p>
    <w:p w14:paraId="170F0E08" w14:textId="77777777" w:rsidR="00880613" w:rsidRPr="00F34E6E" w:rsidRDefault="00880613" w:rsidP="003A3173">
      <w:pPr>
        <w:pPrChange w:id="890" w:author="Gerhard Viljoen" w:date="2019-11-06T00:01:00Z">
          <w:pPr>
            <w:keepNext/>
            <w:numPr>
              <w:ilvl w:val="2"/>
            </w:numPr>
            <w:spacing w:before="360" w:after="120"/>
            <w:outlineLvl w:val="2"/>
          </w:pPr>
        </w:pPrChange>
      </w:pPr>
      <w:bookmarkStart w:id="891" w:name="_Toc23712497"/>
      <w:r w:rsidRPr="00F34E6E">
        <w:t>Adversarial Autoencoders</w:t>
      </w:r>
      <w:bookmarkEnd w:id="891"/>
    </w:p>
    <w:p w14:paraId="379A05F9" w14:textId="77777777" w:rsidR="00880613" w:rsidRPr="00F34E6E" w:rsidRDefault="00880613" w:rsidP="003A3173">
      <w:pPr>
        <w:pPrChange w:id="892" w:author="Gerhard Viljoen" w:date="2019-11-06T00:01:00Z">
          <w:pPr>
            <w:jc w:val="center"/>
          </w:pPr>
        </w:pPrChange>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510CEC" w:rsidR="00880613" w:rsidRPr="00F34E6E" w:rsidRDefault="00880613" w:rsidP="003A317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47</w:t>
      </w:r>
      <w:r w:rsidRPr="00F34E6E">
        <w:fldChar w:fldCharType="end"/>
      </w:r>
      <w:r w:rsidRPr="00F34E6E">
        <w:t>: Simplified diagram of an Adversarial Autoencoder</w:t>
      </w:r>
    </w:p>
    <w:p w14:paraId="076301D4" w14:textId="4B3427D8" w:rsidR="00880613" w:rsidRPr="00F34E6E" w:rsidRDefault="00880613" w:rsidP="003A3173">
      <w:pPr>
        <w:rPr>
          <w:bCs/>
        </w:rPr>
        <w:pPrChange w:id="893" w:author="Gerhard Viljoen" w:date="2019-11-06T00:01:00Z">
          <w:pPr/>
        </w:pPrChange>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3A3173">
      <w:pPr>
        <w:rPr>
          <w:bCs/>
        </w:rPr>
        <w:pPrChange w:id="894" w:author="Gerhard Viljoen" w:date="2019-11-06T00:01:00Z">
          <w:pPr/>
        </w:pPrChange>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3A3173">
      <w:pPr>
        <w:rPr>
          <w:bCs/>
        </w:rPr>
        <w:pPrChange w:id="895" w:author="Gerhard Viljoen" w:date="2019-11-06T00:01:00Z">
          <w:pPr>
            <w:keepNext/>
            <w:numPr>
              <w:ilvl w:val="3"/>
            </w:numPr>
            <w:spacing w:before="240" w:after="120"/>
            <w:outlineLvl w:val="3"/>
          </w:pPr>
        </w:pPrChange>
      </w:pPr>
      <w:r w:rsidRPr="00F34E6E">
        <w:t>Implementation: Adversarial Autoencoders</w:t>
      </w:r>
    </w:p>
    <w:p w14:paraId="0C0007D6" w14:textId="77777777" w:rsidR="00880613" w:rsidRPr="00F34E6E" w:rsidRDefault="00880613" w:rsidP="003A3173">
      <w:pPr>
        <w:rPr>
          <w:bCs/>
        </w:rPr>
      </w:pPr>
      <w:r w:rsidRPr="00F34E6E">
        <w:lastRenderedPageBreak/>
        <w:t>Set-up of most successful Adversarial Autoencoder:</w:t>
      </w:r>
    </w:p>
    <w:p w14:paraId="78394174" w14:textId="77777777" w:rsidR="00880613" w:rsidRPr="003A3173" w:rsidRDefault="00D372B8" w:rsidP="003A3173">
      <w:pPr>
        <w:pStyle w:val="ListParagraph"/>
        <w:numPr>
          <w:ilvl w:val="0"/>
          <w:numId w:val="25"/>
        </w:numPr>
        <w:rPr>
          <w:bCs/>
          <w:rPrChange w:id="896" w:author="Gerhard Viljoen" w:date="2019-11-06T00:01:00Z">
            <w:rPr/>
          </w:rPrChange>
        </w:rPr>
        <w:pPrChange w:id="897" w:author="Gerhard Viljoen" w:date="2019-11-06T00:01:00Z">
          <w:pPr>
            <w:numPr>
              <w:numId w:val="25"/>
            </w:numPr>
            <w:ind w:left="720" w:hanging="360"/>
            <w:contextualSpacing/>
          </w:pPr>
        </w:pPrChange>
      </w:pPr>
      <m:oMath>
        <m:sSub>
          <m:sSubPr>
            <m:ctrlPr/>
          </m:sSubPr>
          <m:e>
            <m:r>
              <w:rPr>
                <w:rPrChange w:id="898" w:author="Gerhard Viljoen" w:date="2019-11-06T00:01:00Z">
                  <w:rPr/>
                </w:rPrChange>
              </w:rPr>
              <m:t>n</m:t>
            </m:r>
            <m:ctrlPr>
              <w:rPr>
                <w:rPrChange w:id="899" w:author="Gerhard Viljoen" w:date="2019-11-06T00:01:00Z">
                  <w:rPr/>
                </w:rPrChange>
              </w:rPr>
            </m:ctrlPr>
          </m:e>
          <m:sub>
            <m:r>
              <w:rPr>
                <w:rPrChange w:id="900" w:author="Gerhard Viljoen" w:date="2019-11-06T00:01:00Z">
                  <w:rPr/>
                </w:rPrChange>
              </w:rPr>
              <m:t>latent</m:t>
            </m:r>
            <m:ctrlPr>
              <w:rPr>
                <w:rPrChange w:id="901" w:author="Gerhard Viljoen" w:date="2019-11-06T00:01:00Z">
                  <w:rPr/>
                </w:rPrChange>
              </w:rPr>
            </m:ctrlPr>
          </m:sub>
        </m:sSub>
        <m:r>
          <m:rPr>
            <m:sty m:val="p"/>
          </m:rPr>
          <w:rPr>
            <w:rPrChange w:id="902" w:author="Gerhard Viljoen" w:date="2019-11-06T00:01:00Z">
              <w:rPr/>
            </w:rPrChange>
          </w:rPr>
          <m:t>=4</m:t>
        </m:r>
      </m:oMath>
    </w:p>
    <w:p w14:paraId="4790FF7E" w14:textId="77777777" w:rsidR="00880613" w:rsidRPr="003A3173" w:rsidRDefault="00880613" w:rsidP="003A3173">
      <w:pPr>
        <w:pStyle w:val="ListParagraph"/>
        <w:numPr>
          <w:ilvl w:val="0"/>
          <w:numId w:val="25"/>
        </w:numPr>
        <w:rPr>
          <w:bCs/>
          <w:rPrChange w:id="903" w:author="Gerhard Viljoen" w:date="2019-11-06T00:01:00Z">
            <w:rPr/>
          </w:rPrChange>
        </w:rPr>
        <w:pPrChange w:id="904" w:author="Gerhard Viljoen" w:date="2019-11-06T00:01:00Z">
          <w:pPr>
            <w:numPr>
              <w:numId w:val="25"/>
            </w:numPr>
            <w:ind w:left="720" w:hanging="360"/>
            <w:contextualSpacing/>
          </w:pPr>
        </w:pPrChange>
      </w:pPr>
      <w:r w:rsidRPr="00F34E6E">
        <w:t xml:space="preserve">Discriminator optimizer: SGD with learning rate </w:t>
      </w:r>
      <m:oMath>
        <m:r>
          <m:t>η</m:t>
        </m:r>
        <m:r>
          <m:rPr>
            <m:sty m:val="p"/>
          </m:rPr>
          <w:rPr>
            <w:rPrChange w:id="905" w:author="Gerhard Viljoen" w:date="2019-11-06T00:01:00Z">
              <w:rPr/>
            </w:rPrChange>
          </w:rPr>
          <m:t>=0.00003</m:t>
        </m:r>
      </m:oMath>
    </w:p>
    <w:p w14:paraId="20A66476" w14:textId="77777777" w:rsidR="00880613" w:rsidRPr="003A3173" w:rsidRDefault="00880613" w:rsidP="003A3173">
      <w:pPr>
        <w:pStyle w:val="ListParagraph"/>
        <w:numPr>
          <w:ilvl w:val="0"/>
          <w:numId w:val="25"/>
        </w:numPr>
        <w:rPr>
          <w:bCs/>
        </w:rPr>
        <w:pPrChange w:id="906" w:author="Gerhard Viljoen" w:date="2019-11-06T00:01:00Z">
          <w:pPr>
            <w:numPr>
              <w:numId w:val="25"/>
            </w:numPr>
            <w:ind w:left="720" w:hanging="360"/>
            <w:contextualSpacing/>
          </w:pPr>
        </w:pPrChange>
      </w:pPr>
      <w:r w:rsidRPr="00F34E6E">
        <w:t xml:space="preserve">Generator optimizer: Adam with learning rate </w:t>
      </w:r>
      <m:oMath>
        <m:r>
          <m:t>η</m:t>
        </m:r>
        <m:r>
          <m:rPr>
            <m:sty m:val="p"/>
          </m:rPr>
          <w:rPr>
            <w:rPrChange w:id="907" w:author="Gerhard Viljoen" w:date="2019-11-06T00:01:00Z">
              <w:rPr/>
            </w:rPrChange>
          </w:rPr>
          <m:t>=0.00001</m:t>
        </m:r>
      </m:oMath>
      <w:r w:rsidRPr="00F34E6E">
        <w:t xml:space="preserve"> and parameter </w:t>
      </w:r>
      <m:oMath>
        <m:sSub>
          <m:sSubPr>
            <m:ctrlPr/>
          </m:sSubPr>
          <m:e>
            <m:r>
              <w:rPr>
                <w:rPrChange w:id="908" w:author="Gerhard Viljoen" w:date="2019-11-06T00:01:00Z">
                  <w:rPr/>
                </w:rPrChange>
              </w:rPr>
              <m:t>β</m:t>
            </m:r>
            <m:ctrlPr>
              <w:rPr>
                <w:rPrChange w:id="909" w:author="Gerhard Viljoen" w:date="2019-11-06T00:01:00Z">
                  <w:rPr/>
                </w:rPrChange>
              </w:rPr>
            </m:ctrlPr>
          </m:e>
          <m:sub>
            <m:r>
              <m:rPr>
                <m:sty m:val="p"/>
              </m:rPr>
              <w:rPr>
                <w:rPrChange w:id="910" w:author="Gerhard Viljoen" w:date="2019-11-06T00:01:00Z">
                  <w:rPr/>
                </w:rPrChange>
              </w:rPr>
              <m:t>1</m:t>
            </m:r>
            <m:ctrlPr>
              <w:rPr>
                <w:rPrChange w:id="911" w:author="Gerhard Viljoen" w:date="2019-11-06T00:01:00Z">
                  <w:rPr/>
                </w:rPrChange>
              </w:rPr>
            </m:ctrlPr>
          </m:sub>
        </m:sSub>
        <m:r>
          <m:rPr>
            <m:sty m:val="p"/>
          </m:rPr>
          <w:rPr>
            <w:rPrChange w:id="912" w:author="Gerhard Viljoen" w:date="2019-11-06T00:01:00Z">
              <w:rPr/>
            </w:rPrChange>
          </w: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3A3173">
      <w:pPr>
        <w:pStyle w:val="ListParagraph"/>
        <w:numPr>
          <w:ilvl w:val="0"/>
          <w:numId w:val="25"/>
        </w:numPr>
        <w:rPr>
          <w:bCs/>
        </w:rPr>
        <w:pPrChange w:id="913" w:author="Gerhard Viljoen" w:date="2019-11-06T00:01:00Z">
          <w:pPr>
            <w:numPr>
              <w:numId w:val="25"/>
            </w:numPr>
            <w:ind w:left="720" w:hanging="360"/>
            <w:contextualSpacing/>
          </w:pPr>
        </w:pPrChange>
      </w:pPr>
      <w:r w:rsidRPr="00F34E6E">
        <w:t>Label smoothing:</w:t>
      </w:r>
    </w:p>
    <w:p w14:paraId="0DE6029E" w14:textId="77777777" w:rsidR="00880613" w:rsidRPr="003A3173" w:rsidRDefault="00880613" w:rsidP="003A3173">
      <w:pPr>
        <w:pStyle w:val="ListParagraph"/>
        <w:numPr>
          <w:ilvl w:val="1"/>
          <w:numId w:val="25"/>
        </w:numPr>
        <w:rPr>
          <w:bCs/>
        </w:rPr>
        <w:pPrChange w:id="914" w:author="Gerhard Viljoen" w:date="2019-11-06T00:01:00Z">
          <w:pPr>
            <w:numPr>
              <w:ilvl w:val="1"/>
              <w:numId w:val="25"/>
            </w:numPr>
            <w:ind w:left="1440" w:hanging="360"/>
            <w:contextualSpacing/>
          </w:pPr>
        </w:pPrChange>
      </w:pPr>
      <w:r w:rsidRPr="00F34E6E">
        <w:t>Positive labels: smoothed to be in the range 0.9-1.4</w:t>
      </w:r>
    </w:p>
    <w:p w14:paraId="4BFF2C7B" w14:textId="77777777" w:rsidR="00880613" w:rsidRPr="003A3173" w:rsidRDefault="00880613" w:rsidP="003A3173">
      <w:pPr>
        <w:pStyle w:val="ListParagraph"/>
        <w:numPr>
          <w:ilvl w:val="1"/>
          <w:numId w:val="25"/>
        </w:numPr>
        <w:rPr>
          <w:bCs/>
        </w:rPr>
        <w:pPrChange w:id="915" w:author="Gerhard Viljoen" w:date="2019-11-06T00:01:00Z">
          <w:pPr>
            <w:numPr>
              <w:ilvl w:val="1"/>
              <w:numId w:val="25"/>
            </w:numPr>
            <w:ind w:left="1440" w:hanging="360"/>
            <w:contextualSpacing/>
          </w:pPr>
        </w:pPrChange>
      </w:pPr>
      <w:r w:rsidRPr="00F34E6E">
        <w:t>Negative labels: smoothed to be in the range 0-0.1</w:t>
      </w:r>
    </w:p>
    <w:p w14:paraId="175A56A8" w14:textId="77777777" w:rsidR="00880613" w:rsidRPr="00F34E6E" w:rsidRDefault="00880613" w:rsidP="003A3173">
      <w:pPr>
        <w:rPr>
          <w:bCs/>
        </w:rPr>
      </w:pPr>
      <w:r w:rsidRPr="00F34E6E">
        <w:t>Label smoothing is implemented as follows:</w:t>
      </w:r>
    </w:p>
    <w:p w14:paraId="7FBB3B0D" w14:textId="77777777" w:rsidR="00880613" w:rsidRPr="00F34E6E" w:rsidRDefault="00D372B8" w:rsidP="003A3173">
      <w:pPr>
        <w:rPr>
          <w:bCs/>
        </w:rPr>
        <w:pPrChange w:id="916" w:author="Gerhard Viljoen" w:date="2019-11-06T00:01:00Z">
          <w:pPr/>
        </w:pPrChange>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D372B8" w:rsidP="003A3173">
      <w:pPr>
        <w:rPr>
          <w:bCs/>
        </w:rPr>
        <w:pPrChange w:id="917" w:author="Gerhard Viljoen" w:date="2019-11-06T00:01:00Z">
          <w:pPr/>
        </w:pPrChange>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3A3173">
      <w:pPr>
        <w:rPr>
          <w:bCs/>
        </w:rPr>
        <w:pPrChange w:id="918" w:author="Gerhard Viljoen" w:date="2019-11-06T00:01:00Z">
          <w:pPr/>
        </w:pPrChange>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3A3173">
      <w:pPr>
        <w:rPr>
          <w:bCs/>
        </w:rPr>
        <w:pPrChange w:id="919" w:author="Gerhard Viljoen" w:date="2019-11-06T00:01:00Z">
          <w:pPr/>
        </w:pPrChange>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3A3173">
      <w:pPr>
        <w:pStyle w:val="ListParagraph"/>
        <w:numPr>
          <w:ilvl w:val="0"/>
          <w:numId w:val="25"/>
        </w:numPr>
        <w:rPr>
          <w:bCs/>
        </w:rPr>
        <w:pPrChange w:id="920" w:author="Gerhard Viljoen" w:date="2019-11-06T00:01:00Z">
          <w:pPr>
            <w:numPr>
              <w:numId w:val="25"/>
            </w:numPr>
            <w:ind w:left="720" w:hanging="360"/>
            <w:contextualSpacing/>
          </w:pPr>
        </w:pPrChange>
      </w:pPr>
      <w:r w:rsidRPr="00F34E6E">
        <w:t>Epochs = 400 000</w:t>
      </w:r>
    </w:p>
    <w:p w14:paraId="09D88EEB" w14:textId="77777777" w:rsidR="00880613" w:rsidRPr="003A3173" w:rsidRDefault="00880613" w:rsidP="003A3173">
      <w:pPr>
        <w:pStyle w:val="ListParagraph"/>
        <w:numPr>
          <w:ilvl w:val="0"/>
          <w:numId w:val="25"/>
        </w:numPr>
        <w:rPr>
          <w:bCs/>
        </w:rPr>
        <w:pPrChange w:id="921" w:author="Gerhard Viljoen" w:date="2019-11-06T00:01:00Z">
          <w:pPr>
            <w:numPr>
              <w:numId w:val="25"/>
            </w:numPr>
            <w:ind w:left="720" w:hanging="360"/>
            <w:contextualSpacing/>
          </w:pPr>
        </w:pPrChange>
      </w:pPr>
      <w:r w:rsidRPr="00F34E6E">
        <w:t>Batch size=32</w:t>
      </w:r>
    </w:p>
    <w:p w14:paraId="53EF7528" w14:textId="77777777" w:rsidR="00880613" w:rsidRPr="00F34E6E" w:rsidRDefault="00880613" w:rsidP="003A3173">
      <w:pPr>
        <w:rPr>
          <w:bCs/>
        </w:rPr>
        <w:pPrChange w:id="922" w:author="Gerhard Viljoen" w:date="2019-11-06T00:01:00Z">
          <w:pPr>
            <w:jc w:val="center"/>
          </w:pPr>
        </w:pPrChange>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B00944C" w:rsidR="00880613" w:rsidRPr="00F34E6E" w:rsidRDefault="00880613" w:rsidP="003A3173">
      <w:r w:rsidRPr="00F34E6E">
        <w:t xml:space="preserve">Figure </w:t>
      </w:r>
      <w:r w:rsidRPr="00F34E6E">
        <w:fldChar w:fldCharType="begin"/>
      </w:r>
      <w:r w:rsidRPr="00F34E6E">
        <w:instrText xml:space="preserve"> SEQ Figure \* ARABIC </w:instrText>
      </w:r>
      <w:r w:rsidRPr="00F34E6E">
        <w:fldChar w:fldCharType="separate"/>
      </w:r>
      <w:r w:rsidR="001D4F3A">
        <w:t>48</w:t>
      </w:r>
      <w:r w:rsidRPr="00F34E6E">
        <w:fldChar w:fldCharType="end"/>
      </w:r>
      <w:r w:rsidRPr="00F34E6E">
        <w:t>: Adversarial Autoencoder (a) Encoder (b) Decoder (c) Discriminator</w:t>
      </w:r>
    </w:p>
    <w:p w14:paraId="3AFF654F" w14:textId="77777777" w:rsidR="00880613" w:rsidRPr="00F34E6E" w:rsidRDefault="00880613" w:rsidP="003A3173">
      <w:pPr>
        <w:rPr>
          <w:bCs/>
        </w:rPr>
        <w:pPrChange w:id="923" w:author="Gerhard Viljoen" w:date="2019-11-06T00:01:00Z">
          <w:pPr>
            <w:keepNext/>
            <w:numPr>
              <w:ilvl w:val="3"/>
            </w:numPr>
            <w:spacing w:before="240" w:after="120"/>
            <w:outlineLvl w:val="3"/>
          </w:pPr>
        </w:pPrChange>
      </w:pPr>
      <w:r w:rsidRPr="00F34E6E">
        <w:t>Distinguishing AAE-Simulated Data from Real Data</w:t>
      </w:r>
    </w:p>
    <w:p w14:paraId="72DE6834" w14:textId="77777777" w:rsidR="00880613" w:rsidRPr="00F34E6E" w:rsidRDefault="00880613" w:rsidP="003A3173">
      <w:pPr>
        <w:pPrChange w:id="924" w:author="Gerhard Viljoen" w:date="2019-11-06T00:01:00Z">
          <w:pPr>
            <w:jc w:val="center"/>
          </w:pPr>
        </w:pPrChange>
      </w:pPr>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1E58D4D" w:rsidR="00880613" w:rsidRPr="00F34E6E" w:rsidRDefault="00880613" w:rsidP="003A3173">
      <w:bookmarkStart w:id="925"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49</w:t>
      </w:r>
      <w:r w:rsidRPr="00F34E6E">
        <w:fldChar w:fldCharType="end"/>
      </w:r>
      <w:bookmarkEnd w:id="925"/>
      <w:r w:rsidRPr="00F34E6E">
        <w:t>: Training and loss curves for discriminating AAE- from real data</w:t>
      </w:r>
    </w:p>
    <w:p w14:paraId="02E2D493" w14:textId="77777777" w:rsidR="00880613" w:rsidRPr="00F34E6E" w:rsidRDefault="00880613" w:rsidP="003A3173">
      <w:pPr>
        <w:pPrChange w:id="926" w:author="Gerhard Viljoen" w:date="2019-11-06T00:01:00Z">
          <w:pPr/>
        </w:pPrChange>
      </w:pPr>
    </w:p>
    <w:p w14:paraId="5301B536" w14:textId="77777777" w:rsidR="00880613" w:rsidRPr="00F34E6E" w:rsidRDefault="00880613" w:rsidP="003A3173">
      <w:pPr>
        <w:pPrChange w:id="927" w:author="Gerhard Viljoen" w:date="2019-11-06T00:01:00Z">
          <w:pPr>
            <w:jc w:val="center"/>
          </w:pPr>
        </w:pPrChange>
      </w:pPr>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30959" cy="1748600"/>
                    </a:xfrm>
                    <a:prstGeom prst="rect">
                      <a:avLst/>
                    </a:prstGeom>
                  </pic:spPr>
                </pic:pic>
              </a:graphicData>
            </a:graphic>
          </wp:inline>
        </w:drawing>
      </w:r>
    </w:p>
    <w:p w14:paraId="0391C019" w14:textId="29638DC1" w:rsidR="00880613" w:rsidRPr="00F34E6E" w:rsidRDefault="00880613" w:rsidP="003A3173">
      <w:bookmarkStart w:id="92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50</w:t>
      </w:r>
      <w:r w:rsidRPr="00F34E6E">
        <w:fldChar w:fldCharType="end"/>
      </w:r>
      <w:bookmarkEnd w:id="928"/>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3A3173">
      <w:pPr>
        <w:pPrChange w:id="929" w:author="Gerhard Viljoen" w:date="2019-11-06T00:01:00Z">
          <w:pPr>
            <w:jc w:val="center"/>
          </w:pPr>
        </w:pPrChange>
      </w:pPr>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3A3173">
      <w:pPr>
        <w:pPrChange w:id="930" w:author="Gerhard Viljoen" w:date="2019-11-06T00:01:00Z">
          <w:pPr>
            <w:jc w:val="center"/>
          </w:pPr>
        </w:pPrChange>
      </w:pPr>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3A3173">
      <w:pPr>
        <w:pPrChange w:id="931" w:author="Gerhard Viljoen" w:date="2019-11-06T00:01:00Z">
          <w:pPr>
            <w:jc w:val="center"/>
          </w:pPr>
        </w:pPrChange>
      </w:pPr>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3A3173">
      <w:pPr>
        <w:pPrChange w:id="932" w:author="Gerhard Viljoen" w:date="2019-11-06T00:01:00Z">
          <w:pPr>
            <w:jc w:val="center"/>
          </w:pPr>
        </w:pPrChange>
      </w:pPr>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1667EE94" w14:textId="58DEED7F" w:rsidR="00880613" w:rsidRPr="00F34E6E" w:rsidRDefault="00880613" w:rsidP="003A3173">
      <w:bookmarkStart w:id="93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D4F3A">
        <w:t>51</w:t>
      </w:r>
      <w:r w:rsidRPr="00F34E6E">
        <w:fldChar w:fldCharType="end"/>
      </w:r>
      <w:bookmarkEnd w:id="933"/>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7777777" w:rsidR="00880613" w:rsidRPr="00F34E6E" w:rsidRDefault="00880613" w:rsidP="00313E56">
      <w:pPr>
        <w:pStyle w:val="Heading1"/>
      </w:pPr>
      <w:bookmarkStart w:id="934" w:name="_Ref14638348"/>
      <w:bookmarkStart w:id="935" w:name="_Toc23712498"/>
      <w:r w:rsidRPr="00F34E6E">
        <w:lastRenderedPageBreak/>
        <w:t>Discussion and Conclusions</w:t>
      </w:r>
      <w:bookmarkEnd w:id="934"/>
      <w:bookmarkEnd w:id="935"/>
    </w:p>
    <w:p w14:paraId="097D4B6E" w14:textId="77777777" w:rsidR="00880613" w:rsidRPr="00F34E6E" w:rsidRDefault="00880613" w:rsidP="003A3173"/>
    <w:p w14:paraId="26C3769B" w14:textId="77777777" w:rsidR="00880613" w:rsidRPr="00F34E6E" w:rsidRDefault="00880613" w:rsidP="003A3173">
      <w:pPr>
        <w:pStyle w:val="Heading2"/>
        <w:pPrChange w:id="936" w:author="Gerhard Viljoen" w:date="2019-11-06T00:01:00Z">
          <w:pPr>
            <w:keepNext/>
            <w:numPr>
              <w:ilvl w:val="1"/>
              <w:numId w:val="3"/>
            </w:numPr>
            <w:spacing w:before="360" w:after="120"/>
            <w:outlineLvl w:val="1"/>
          </w:pPr>
        </w:pPrChange>
      </w:pPr>
      <w:bookmarkStart w:id="937" w:name="_Toc23712499"/>
      <w:r w:rsidRPr="00F34E6E">
        <w:t>Discussion</w:t>
      </w:r>
      <w:bookmarkEnd w:id="937"/>
    </w:p>
    <w:p w14:paraId="33A9E244" w14:textId="77777777" w:rsidR="00880613" w:rsidRPr="00F34E6E" w:rsidRDefault="00880613" w:rsidP="003A3173">
      <w:pPr>
        <w:pPrChange w:id="938" w:author="Gerhard Viljoen" w:date="2019-11-06T00:01:00Z">
          <w:pPr>
            <w:keepNext/>
            <w:numPr>
              <w:ilvl w:val="2"/>
            </w:numPr>
            <w:spacing w:before="360" w:after="120"/>
            <w:outlineLvl w:val="2"/>
          </w:pPr>
        </w:pPrChange>
      </w:pPr>
      <w:bookmarkStart w:id="939" w:name="_Toc23712500"/>
      <w:r w:rsidRPr="00F34E6E">
        <w:t>Particle Identification</w:t>
      </w:r>
      <w:bookmarkEnd w:id="939"/>
    </w:p>
    <w:p w14:paraId="175A08E5" w14:textId="77777777" w:rsidR="00880613" w:rsidRPr="00F34E6E" w:rsidRDefault="00880613" w:rsidP="003A3173">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3A3173">
      <w:pPr>
        <w:rPr>
          <w:bCs/>
        </w:rPr>
        <w:pPrChange w:id="940" w:author="Gerhard Viljoen" w:date="2019-11-06T00:01:00Z">
          <w:pPr/>
        </w:pPrChange>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3A3173">
      <w:pPr>
        <w:rPr>
          <w:bCs/>
        </w:rPr>
        <w:pPrChange w:id="941" w:author="Gerhard Viljoen" w:date="2019-11-06T00:01:00Z">
          <w:pPr/>
        </w:pPrChange>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77777777" w:rsidR="00880613" w:rsidRPr="00F34E6E" w:rsidRDefault="00880613" w:rsidP="003A3173">
      <w:pPr>
        <w:pPrChange w:id="942" w:author="Gerhard Viljoen" w:date="2019-11-06T00:01:00Z">
          <w:pPr>
            <w:keepNext/>
            <w:numPr>
              <w:ilvl w:val="2"/>
            </w:numPr>
            <w:spacing w:before="360" w:after="120"/>
            <w:outlineLvl w:val="2"/>
          </w:pPr>
        </w:pPrChange>
      </w:pPr>
      <w:bookmarkStart w:id="943" w:name="_Toc23712501"/>
      <w:r w:rsidRPr="00F34E6E">
        <w:t>High Energy Physics Event Simulations</w:t>
      </w:r>
      <w:bookmarkEnd w:id="943"/>
    </w:p>
    <w:p w14:paraId="46A9A205" w14:textId="77777777" w:rsidR="00880613" w:rsidRPr="00F34E6E" w:rsidRDefault="00880613" w:rsidP="003A3173">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3A3173">
      <w:pPr>
        <w:rPr>
          <w:bCs/>
        </w:rPr>
        <w:pPrChange w:id="944" w:author="Gerhard Viljoen" w:date="2019-11-06T00:01:00Z">
          <w:pPr/>
        </w:pPrChange>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3A3173">
      <w:pPr>
        <w:rPr>
          <w:bCs/>
        </w:rPr>
        <w:pPrChange w:id="945" w:author="Gerhard Viljoen" w:date="2019-11-06T00:01:00Z">
          <w:pPr/>
        </w:pPrChange>
      </w:pPr>
      <w:r w:rsidRPr="00F34E6E">
        <w:lastRenderedPageBreak/>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3A3173">
      <w:pPr>
        <w:rPr>
          <w:bCs/>
        </w:rPr>
        <w:pPrChange w:id="946" w:author="Gerhard Viljoen" w:date="2019-11-06T00:01:00Z">
          <w:pPr/>
        </w:pPrChange>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3A3173">
      <w:pPr>
        <w:rPr>
          <w:bCs/>
        </w:rPr>
        <w:pPrChange w:id="947" w:author="Gerhard Viljoen" w:date="2019-11-06T00:01:00Z">
          <w:pPr/>
        </w:pPrChange>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3A3173">
      <w:pPr>
        <w:rPr>
          <w:bCs/>
        </w:rPr>
        <w:pPrChange w:id="948" w:author="Gerhard Viljoen" w:date="2019-11-06T00:01:00Z">
          <w:pPr/>
        </w:pPrChange>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77777777" w:rsidR="00880613" w:rsidRPr="00F34E6E" w:rsidRDefault="00880613" w:rsidP="003A3173">
      <w:pPr>
        <w:pStyle w:val="Heading2"/>
        <w:pPrChange w:id="949" w:author="Gerhard Viljoen" w:date="2019-11-06T00:01:00Z">
          <w:pPr>
            <w:keepNext/>
            <w:numPr>
              <w:ilvl w:val="1"/>
              <w:numId w:val="3"/>
            </w:numPr>
            <w:spacing w:before="360" w:after="120"/>
            <w:outlineLvl w:val="1"/>
          </w:pPr>
        </w:pPrChange>
      </w:pPr>
      <w:bookmarkStart w:id="950" w:name="_Toc23712502"/>
      <w:r w:rsidRPr="00F34E6E">
        <w:t>Conclusions</w:t>
      </w:r>
      <w:bookmarkEnd w:id="950"/>
    </w:p>
    <w:p w14:paraId="39C41A27" w14:textId="77777777" w:rsidR="00880613" w:rsidRPr="00F34E6E" w:rsidRDefault="00880613" w:rsidP="003A3173">
      <w:pPr>
        <w:pPrChange w:id="951" w:author="Gerhard Viljoen" w:date="2019-11-06T00:01:00Z">
          <w:pPr>
            <w:keepNext/>
            <w:numPr>
              <w:ilvl w:val="2"/>
            </w:numPr>
            <w:spacing w:before="360" w:after="120"/>
            <w:outlineLvl w:val="2"/>
          </w:pPr>
        </w:pPrChange>
      </w:pPr>
      <w:bookmarkStart w:id="952" w:name="_Toc23712503"/>
      <w:r w:rsidRPr="00F34E6E">
        <w:t>Particle Identification</w:t>
      </w:r>
      <w:bookmarkEnd w:id="952"/>
    </w:p>
    <w:p w14:paraId="332C0B35" w14:textId="77777777" w:rsidR="00880613" w:rsidRPr="00F34E6E" w:rsidRDefault="00880613" w:rsidP="003A3173">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77777777" w:rsidR="00880613" w:rsidRPr="00F34E6E" w:rsidRDefault="00880613" w:rsidP="003A3173">
      <w:pPr>
        <w:pPrChange w:id="953" w:author="Gerhard Viljoen" w:date="2019-11-06T00:01:00Z">
          <w:pPr>
            <w:keepNext/>
            <w:numPr>
              <w:ilvl w:val="2"/>
            </w:numPr>
            <w:spacing w:before="360" w:after="120"/>
            <w:outlineLvl w:val="2"/>
          </w:pPr>
        </w:pPrChange>
      </w:pPr>
      <w:bookmarkStart w:id="954" w:name="_Toc23712504"/>
      <w:r w:rsidRPr="00F34E6E">
        <w:t>High Energy Physics Event Simulations</w:t>
      </w:r>
      <w:bookmarkEnd w:id="954"/>
    </w:p>
    <w:p w14:paraId="6C8562A2" w14:textId="77777777" w:rsidR="00880613" w:rsidRPr="00F34E6E" w:rsidRDefault="00880613" w:rsidP="003A3173"/>
    <w:p w14:paraId="5425CC86" w14:textId="77777777" w:rsidR="00880613" w:rsidRPr="00F34E6E" w:rsidRDefault="00880613" w:rsidP="003A3173">
      <w:pPr>
        <w:rPr>
          <w:bCs/>
        </w:rPr>
        <w:pPrChange w:id="955" w:author="Gerhard Viljoen" w:date="2019-11-06T00:01:00Z">
          <w:pPr/>
        </w:pPrChange>
      </w:pPr>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w:t>
      </w:r>
      <w:r w:rsidRPr="00F34E6E">
        <w:lastRenderedPageBreak/>
        <w:t>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A3173">
      <w:pPr>
        <w:rPr>
          <w:bCs/>
        </w:rPr>
        <w:pPrChange w:id="956" w:author="Gerhard Viljoen" w:date="2019-11-06T00:01:00Z">
          <w:pPr/>
        </w:pPrChange>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A3173">
      <w:pPr>
        <w:pPrChange w:id="957" w:author="Gerhard Viljoen" w:date="2019-11-06T00:01:00Z">
          <w:pPr/>
        </w:pPrChange>
      </w:pPr>
    </w:p>
    <w:p w14:paraId="0F220A7E" w14:textId="315998F9" w:rsidR="00D31F50" w:rsidRDefault="00D31F50" w:rsidP="003A3173">
      <w:pPr>
        <w:pPrChange w:id="958" w:author="Gerhard Viljoen" w:date="2019-11-06T00:01:00Z">
          <w:pPr/>
        </w:pPrChange>
      </w:pPr>
    </w:p>
    <w:p w14:paraId="554E5DA6" w14:textId="5D11E585" w:rsidR="00D31F50" w:rsidRDefault="00D31F50" w:rsidP="003A3173">
      <w:pPr>
        <w:pPrChange w:id="959" w:author="Gerhard Viljoen" w:date="2019-11-06T00:01:00Z">
          <w:pPr/>
        </w:pPrChange>
      </w:pPr>
    </w:p>
    <w:p w14:paraId="129EFC61" w14:textId="3406A1D3" w:rsidR="00D31F50" w:rsidRDefault="00D31F50" w:rsidP="003A3173">
      <w:pPr>
        <w:pPrChange w:id="960" w:author="Gerhard Viljoen" w:date="2019-11-06T00:01:00Z">
          <w:pPr/>
        </w:pPrChange>
      </w:pPr>
    </w:p>
    <w:p w14:paraId="7D7AD857" w14:textId="06CAE156" w:rsidR="00D31F50" w:rsidRPr="00F34E6E" w:rsidRDefault="00D31F50" w:rsidP="00D31F50">
      <w:pPr>
        <w:pStyle w:val="Heading1"/>
      </w:pPr>
      <w:bookmarkStart w:id="961" w:name="_Toc23712505"/>
      <w:r>
        <w:lastRenderedPageBreak/>
        <w:t>Bibliography, Acknowledgments &amp; Endnotes</w:t>
      </w:r>
      <w:bookmarkEnd w:id="961"/>
    </w:p>
    <w:sdt>
      <w:sdtPr>
        <w:rPr>
          <w:rFonts w:ascii="Cambria Math" w:hAnsi="Cambria Math"/>
          <w:i/>
          <w:caps w:val="0"/>
          <w:smallCaps w:val="0"/>
          <w:sz w:val="20"/>
          <w:szCs w:val="24"/>
          <w:lang w:val="en-ZA"/>
        </w:rPr>
        <w:id w:val="1624727478"/>
        <w:docPartObj>
          <w:docPartGallery w:val="Bibliographies"/>
          <w:docPartUnique/>
        </w:docPartObj>
      </w:sdtPr>
      <w:sdtEndPr>
        <w:rPr>
          <w:bCs w:val="0"/>
          <w:i w:val="0"/>
          <w:noProof/>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3A3173">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3A3173">
                    <w:pPr>
                      <w:pStyle w:val="Bibliography"/>
                      <w:rPr>
                        <w:sz w:val="24"/>
                        <w:lang w:val="en-GB"/>
                      </w:rPr>
                      <w:pPrChange w:id="962" w:author="Gerhard Viljoen" w:date="2019-11-06T00:01:00Z">
                        <w:pPr>
                          <w:pStyle w:val="Bibliography"/>
                        </w:pPr>
                      </w:pPrChange>
                    </w:pPr>
                    <w:r>
                      <w:rPr>
                        <w:lang w:val="en-GB"/>
                      </w:rPr>
                      <w:t xml:space="preserve">[1] </w:t>
                    </w:r>
                  </w:p>
                </w:tc>
                <w:tc>
                  <w:tcPr>
                    <w:tcW w:w="0" w:type="auto"/>
                    <w:hideMark/>
                  </w:tcPr>
                  <w:p w14:paraId="6F452B75" w14:textId="77777777" w:rsidR="0080705D" w:rsidRDefault="0080705D" w:rsidP="003A3173">
                    <w:pPr>
                      <w:pStyle w:val="Bibliography"/>
                      <w:rPr>
                        <w:lang w:val="en-GB"/>
                      </w:rPr>
                      <w:pPrChange w:id="963" w:author="Gerhard Viljoen" w:date="2019-11-06T00:01:00Z">
                        <w:pPr>
                          <w:pStyle w:val="Bibliography"/>
                        </w:pPr>
                      </w:pPrChange>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3A3173">
                    <w:pPr>
                      <w:pStyle w:val="Bibliography"/>
                      <w:rPr>
                        <w:lang w:val="en-GB"/>
                      </w:rPr>
                    </w:pPr>
                    <w:r>
                      <w:rPr>
                        <w:lang w:val="en-GB"/>
                      </w:rPr>
                      <w:t xml:space="preserve">[2] </w:t>
                    </w:r>
                  </w:p>
                </w:tc>
                <w:tc>
                  <w:tcPr>
                    <w:tcW w:w="0" w:type="auto"/>
                    <w:hideMark/>
                  </w:tcPr>
                  <w:p w14:paraId="04434A77" w14:textId="77777777" w:rsidR="0080705D" w:rsidRDefault="0080705D" w:rsidP="003A3173">
                    <w:pPr>
                      <w:pStyle w:val="Bibliography"/>
                      <w:rPr>
                        <w:lang w:val="en-GB"/>
                      </w:rPr>
                      <w:pPrChange w:id="964" w:author="Gerhard Viljoen" w:date="2019-11-06T00:01:00Z">
                        <w:pPr>
                          <w:pStyle w:val="Bibliography"/>
                        </w:pPr>
                      </w:pPrChange>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3A3173">
                    <w:pPr>
                      <w:pStyle w:val="Bibliography"/>
                      <w:rPr>
                        <w:lang w:val="en-GB"/>
                      </w:rPr>
                    </w:pPr>
                    <w:r>
                      <w:rPr>
                        <w:lang w:val="en-GB"/>
                      </w:rPr>
                      <w:t xml:space="preserve">[3] </w:t>
                    </w:r>
                  </w:p>
                </w:tc>
                <w:tc>
                  <w:tcPr>
                    <w:tcW w:w="0" w:type="auto"/>
                    <w:hideMark/>
                  </w:tcPr>
                  <w:p w14:paraId="6AFDE36A" w14:textId="77777777" w:rsidR="0080705D" w:rsidRDefault="0080705D" w:rsidP="003A3173">
                    <w:pPr>
                      <w:pStyle w:val="Bibliography"/>
                      <w:rPr>
                        <w:lang w:val="en-GB"/>
                      </w:rPr>
                      <w:pPrChange w:id="965" w:author="Gerhard Viljoen" w:date="2019-11-06T00:01:00Z">
                        <w:pPr>
                          <w:pStyle w:val="Bibliography"/>
                        </w:pPr>
                      </w:pPrChange>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3A3173">
                    <w:pPr>
                      <w:pStyle w:val="Bibliography"/>
                      <w:rPr>
                        <w:lang w:val="en-GB"/>
                      </w:rPr>
                    </w:pPr>
                    <w:r>
                      <w:rPr>
                        <w:lang w:val="en-GB"/>
                      </w:rPr>
                      <w:t xml:space="preserve">[4] </w:t>
                    </w:r>
                  </w:p>
                </w:tc>
                <w:tc>
                  <w:tcPr>
                    <w:tcW w:w="0" w:type="auto"/>
                    <w:hideMark/>
                  </w:tcPr>
                  <w:p w14:paraId="5F7270E8" w14:textId="77777777" w:rsidR="0080705D" w:rsidRDefault="0080705D" w:rsidP="003A3173">
                    <w:pPr>
                      <w:pStyle w:val="Bibliography"/>
                      <w:rPr>
                        <w:lang w:val="en-GB"/>
                      </w:rPr>
                      <w:pPrChange w:id="966" w:author="Gerhard Viljoen" w:date="2019-11-06T00:01:00Z">
                        <w:pPr>
                          <w:pStyle w:val="Bibliography"/>
                        </w:pPr>
                      </w:pPrChange>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3A3173">
                    <w:pPr>
                      <w:pStyle w:val="Bibliography"/>
                      <w:rPr>
                        <w:lang w:val="en-GB"/>
                      </w:rPr>
                    </w:pPr>
                    <w:r>
                      <w:rPr>
                        <w:lang w:val="en-GB"/>
                      </w:rPr>
                      <w:t xml:space="preserve">[5] </w:t>
                    </w:r>
                  </w:p>
                </w:tc>
                <w:tc>
                  <w:tcPr>
                    <w:tcW w:w="0" w:type="auto"/>
                    <w:hideMark/>
                  </w:tcPr>
                  <w:p w14:paraId="412FA7E2" w14:textId="77777777" w:rsidR="0080705D" w:rsidRDefault="0080705D" w:rsidP="003A3173">
                    <w:pPr>
                      <w:pStyle w:val="Bibliography"/>
                      <w:rPr>
                        <w:lang w:val="en-GB"/>
                      </w:rPr>
                      <w:pPrChange w:id="967" w:author="Gerhard Viljoen" w:date="2019-11-06T00:01:00Z">
                        <w:pPr>
                          <w:pStyle w:val="Bibliography"/>
                        </w:pPr>
                      </w:pPrChange>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3A3173">
                    <w:pPr>
                      <w:pStyle w:val="Bibliography"/>
                      <w:rPr>
                        <w:lang w:val="en-GB"/>
                      </w:rPr>
                    </w:pPr>
                    <w:r>
                      <w:rPr>
                        <w:lang w:val="en-GB"/>
                      </w:rPr>
                      <w:t xml:space="preserve">[6] </w:t>
                    </w:r>
                  </w:p>
                </w:tc>
                <w:tc>
                  <w:tcPr>
                    <w:tcW w:w="0" w:type="auto"/>
                    <w:hideMark/>
                  </w:tcPr>
                  <w:p w14:paraId="233D1C54" w14:textId="77777777" w:rsidR="0080705D" w:rsidRDefault="0080705D" w:rsidP="003A3173">
                    <w:pPr>
                      <w:pStyle w:val="Bibliography"/>
                      <w:rPr>
                        <w:lang w:val="en-GB"/>
                      </w:rPr>
                      <w:pPrChange w:id="968" w:author="Gerhard Viljoen" w:date="2019-11-06T00:01:00Z">
                        <w:pPr>
                          <w:pStyle w:val="Bibliography"/>
                        </w:pPr>
                      </w:pPrChange>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3A3173">
                    <w:pPr>
                      <w:pStyle w:val="Bibliography"/>
                      <w:rPr>
                        <w:lang w:val="en-GB"/>
                      </w:rPr>
                    </w:pPr>
                    <w:r>
                      <w:rPr>
                        <w:lang w:val="en-GB"/>
                      </w:rPr>
                      <w:t xml:space="preserve">[7] </w:t>
                    </w:r>
                  </w:p>
                </w:tc>
                <w:tc>
                  <w:tcPr>
                    <w:tcW w:w="0" w:type="auto"/>
                    <w:hideMark/>
                  </w:tcPr>
                  <w:p w14:paraId="2D80EA97" w14:textId="77777777" w:rsidR="0080705D" w:rsidRDefault="0080705D" w:rsidP="003A3173">
                    <w:pPr>
                      <w:pStyle w:val="Bibliography"/>
                      <w:rPr>
                        <w:lang w:val="en-GB"/>
                      </w:rPr>
                      <w:pPrChange w:id="969" w:author="Gerhard Viljoen" w:date="2019-11-06T00:01:00Z">
                        <w:pPr>
                          <w:pStyle w:val="Bibliography"/>
                        </w:pPr>
                      </w:pPrChange>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3A3173">
                    <w:pPr>
                      <w:pStyle w:val="Bibliography"/>
                      <w:rPr>
                        <w:lang w:val="en-GB"/>
                      </w:rPr>
                    </w:pPr>
                    <w:r>
                      <w:rPr>
                        <w:lang w:val="en-GB"/>
                      </w:rPr>
                      <w:t xml:space="preserve">[8] </w:t>
                    </w:r>
                  </w:p>
                </w:tc>
                <w:tc>
                  <w:tcPr>
                    <w:tcW w:w="0" w:type="auto"/>
                    <w:hideMark/>
                  </w:tcPr>
                  <w:p w14:paraId="228558DC" w14:textId="77777777" w:rsidR="0080705D" w:rsidRDefault="0080705D" w:rsidP="003A3173">
                    <w:pPr>
                      <w:pStyle w:val="Bibliography"/>
                      <w:rPr>
                        <w:lang w:val="en-GB"/>
                      </w:rPr>
                      <w:pPrChange w:id="970" w:author="Gerhard Viljoen" w:date="2019-11-06T00:01:00Z">
                        <w:pPr>
                          <w:pStyle w:val="Bibliography"/>
                        </w:pPr>
                      </w:pPrChange>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3A3173">
                    <w:pPr>
                      <w:pStyle w:val="Bibliography"/>
                      <w:rPr>
                        <w:lang w:val="en-GB"/>
                      </w:rPr>
                    </w:pPr>
                    <w:r>
                      <w:rPr>
                        <w:lang w:val="en-GB"/>
                      </w:rPr>
                      <w:t xml:space="preserve">[9] </w:t>
                    </w:r>
                  </w:p>
                </w:tc>
                <w:tc>
                  <w:tcPr>
                    <w:tcW w:w="0" w:type="auto"/>
                    <w:hideMark/>
                  </w:tcPr>
                  <w:p w14:paraId="121BC441" w14:textId="77777777" w:rsidR="0080705D" w:rsidRDefault="0080705D" w:rsidP="003A3173">
                    <w:pPr>
                      <w:pStyle w:val="Bibliography"/>
                      <w:rPr>
                        <w:lang w:val="en-GB"/>
                      </w:rPr>
                      <w:pPrChange w:id="971" w:author="Gerhard Viljoen" w:date="2019-11-06T00:01:00Z">
                        <w:pPr>
                          <w:pStyle w:val="Bibliography"/>
                        </w:pPr>
                      </w:pPrChange>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3A3173">
                    <w:pPr>
                      <w:pStyle w:val="Bibliography"/>
                      <w:rPr>
                        <w:lang w:val="en-GB"/>
                      </w:rPr>
                    </w:pPr>
                    <w:r>
                      <w:rPr>
                        <w:lang w:val="en-GB"/>
                      </w:rPr>
                      <w:lastRenderedPageBreak/>
                      <w:t xml:space="preserve">[10] </w:t>
                    </w:r>
                  </w:p>
                </w:tc>
                <w:tc>
                  <w:tcPr>
                    <w:tcW w:w="0" w:type="auto"/>
                    <w:hideMark/>
                  </w:tcPr>
                  <w:p w14:paraId="4F625A11" w14:textId="77777777" w:rsidR="0080705D" w:rsidRDefault="0080705D" w:rsidP="003A3173">
                    <w:pPr>
                      <w:pStyle w:val="Bibliography"/>
                      <w:rPr>
                        <w:lang w:val="en-GB"/>
                      </w:rPr>
                      <w:pPrChange w:id="972" w:author="Gerhard Viljoen" w:date="2019-11-06T00:01:00Z">
                        <w:pPr>
                          <w:pStyle w:val="Bibliography"/>
                        </w:pPr>
                      </w:pPrChange>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3A3173">
                    <w:pPr>
                      <w:pStyle w:val="Bibliography"/>
                      <w:rPr>
                        <w:lang w:val="en-GB"/>
                      </w:rPr>
                    </w:pPr>
                    <w:r>
                      <w:rPr>
                        <w:lang w:val="en-GB"/>
                      </w:rPr>
                      <w:t xml:space="preserve">[11] </w:t>
                    </w:r>
                  </w:p>
                </w:tc>
                <w:tc>
                  <w:tcPr>
                    <w:tcW w:w="0" w:type="auto"/>
                    <w:hideMark/>
                  </w:tcPr>
                  <w:p w14:paraId="723CAE98" w14:textId="77777777" w:rsidR="0080705D" w:rsidRDefault="0080705D" w:rsidP="003A3173">
                    <w:pPr>
                      <w:pStyle w:val="Bibliography"/>
                      <w:rPr>
                        <w:lang w:val="en-GB"/>
                      </w:rPr>
                      <w:pPrChange w:id="973" w:author="Gerhard Viljoen" w:date="2019-11-06T00:01:00Z">
                        <w:pPr>
                          <w:pStyle w:val="Bibliography"/>
                        </w:pPr>
                      </w:pPrChange>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3A3173">
                    <w:pPr>
                      <w:pStyle w:val="Bibliography"/>
                      <w:rPr>
                        <w:lang w:val="en-GB"/>
                      </w:rPr>
                    </w:pPr>
                    <w:r>
                      <w:rPr>
                        <w:lang w:val="en-GB"/>
                      </w:rPr>
                      <w:t xml:space="preserve">[12] </w:t>
                    </w:r>
                  </w:p>
                </w:tc>
                <w:tc>
                  <w:tcPr>
                    <w:tcW w:w="0" w:type="auto"/>
                    <w:hideMark/>
                  </w:tcPr>
                  <w:p w14:paraId="6050DA63" w14:textId="77777777" w:rsidR="0080705D" w:rsidRDefault="0080705D" w:rsidP="003A3173">
                    <w:pPr>
                      <w:pStyle w:val="Bibliography"/>
                      <w:rPr>
                        <w:lang w:val="en-GB"/>
                      </w:rPr>
                      <w:pPrChange w:id="974" w:author="Gerhard Viljoen" w:date="2019-11-06T00:01:00Z">
                        <w:pPr>
                          <w:pStyle w:val="Bibliography"/>
                        </w:pPr>
                      </w:pPrChange>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3A3173">
                    <w:pPr>
                      <w:pStyle w:val="Bibliography"/>
                      <w:rPr>
                        <w:lang w:val="en-GB"/>
                      </w:rPr>
                    </w:pPr>
                    <w:r>
                      <w:rPr>
                        <w:lang w:val="en-GB"/>
                      </w:rPr>
                      <w:t xml:space="preserve">[13] </w:t>
                    </w:r>
                  </w:p>
                </w:tc>
                <w:tc>
                  <w:tcPr>
                    <w:tcW w:w="0" w:type="auto"/>
                    <w:hideMark/>
                  </w:tcPr>
                  <w:p w14:paraId="5C72A7CD" w14:textId="77777777" w:rsidR="0080705D" w:rsidRDefault="0080705D" w:rsidP="003A3173">
                    <w:pPr>
                      <w:pStyle w:val="Bibliography"/>
                      <w:rPr>
                        <w:lang w:val="en-GB"/>
                      </w:rPr>
                      <w:pPrChange w:id="975" w:author="Gerhard Viljoen" w:date="2019-11-06T00:01:00Z">
                        <w:pPr>
                          <w:pStyle w:val="Bibliography"/>
                        </w:pPr>
                      </w:pPrChange>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3A3173">
                    <w:pPr>
                      <w:pStyle w:val="Bibliography"/>
                      <w:rPr>
                        <w:lang w:val="en-GB"/>
                      </w:rPr>
                    </w:pPr>
                    <w:r>
                      <w:rPr>
                        <w:lang w:val="en-GB"/>
                      </w:rPr>
                      <w:t xml:space="preserve">[14] </w:t>
                    </w:r>
                  </w:p>
                </w:tc>
                <w:tc>
                  <w:tcPr>
                    <w:tcW w:w="0" w:type="auto"/>
                    <w:hideMark/>
                  </w:tcPr>
                  <w:p w14:paraId="4A250E96" w14:textId="77777777" w:rsidR="0080705D" w:rsidRDefault="0080705D" w:rsidP="003A3173">
                    <w:pPr>
                      <w:pStyle w:val="Bibliography"/>
                      <w:rPr>
                        <w:lang w:val="en-GB"/>
                      </w:rPr>
                      <w:pPrChange w:id="976" w:author="Gerhard Viljoen" w:date="2019-11-06T00:01:00Z">
                        <w:pPr>
                          <w:pStyle w:val="Bibliography"/>
                        </w:pPr>
                      </w:pPrChange>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3A3173">
                    <w:pPr>
                      <w:pStyle w:val="Bibliography"/>
                      <w:rPr>
                        <w:lang w:val="en-GB"/>
                      </w:rPr>
                    </w:pPr>
                    <w:r>
                      <w:rPr>
                        <w:lang w:val="en-GB"/>
                      </w:rPr>
                      <w:t xml:space="preserve">[15] </w:t>
                    </w:r>
                  </w:p>
                </w:tc>
                <w:tc>
                  <w:tcPr>
                    <w:tcW w:w="0" w:type="auto"/>
                    <w:hideMark/>
                  </w:tcPr>
                  <w:p w14:paraId="6710A305" w14:textId="77777777" w:rsidR="0080705D" w:rsidRDefault="0080705D" w:rsidP="003A3173">
                    <w:pPr>
                      <w:pStyle w:val="Bibliography"/>
                      <w:rPr>
                        <w:lang w:val="en-GB"/>
                      </w:rPr>
                      <w:pPrChange w:id="977" w:author="Gerhard Viljoen" w:date="2019-11-06T00:01:00Z">
                        <w:pPr>
                          <w:pStyle w:val="Bibliography"/>
                        </w:pPr>
                      </w:pPrChange>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3A3173">
                    <w:pPr>
                      <w:pStyle w:val="Bibliography"/>
                      <w:rPr>
                        <w:lang w:val="en-GB"/>
                      </w:rPr>
                    </w:pPr>
                    <w:r>
                      <w:rPr>
                        <w:lang w:val="en-GB"/>
                      </w:rPr>
                      <w:t xml:space="preserve">[16] </w:t>
                    </w:r>
                  </w:p>
                </w:tc>
                <w:tc>
                  <w:tcPr>
                    <w:tcW w:w="0" w:type="auto"/>
                    <w:hideMark/>
                  </w:tcPr>
                  <w:p w14:paraId="6F1B85C7" w14:textId="77777777" w:rsidR="0080705D" w:rsidRDefault="0080705D" w:rsidP="003A3173">
                    <w:pPr>
                      <w:pStyle w:val="Bibliography"/>
                      <w:rPr>
                        <w:lang w:val="en-GB"/>
                      </w:rPr>
                      <w:pPrChange w:id="978" w:author="Gerhard Viljoen" w:date="2019-11-06T00:01:00Z">
                        <w:pPr>
                          <w:pStyle w:val="Bibliography"/>
                        </w:pPr>
                      </w:pPrChange>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3A3173">
                    <w:pPr>
                      <w:pStyle w:val="Bibliography"/>
                      <w:rPr>
                        <w:lang w:val="en-GB"/>
                      </w:rPr>
                    </w:pPr>
                    <w:r>
                      <w:rPr>
                        <w:lang w:val="en-GB"/>
                      </w:rPr>
                      <w:t xml:space="preserve">[17] </w:t>
                    </w:r>
                  </w:p>
                </w:tc>
                <w:tc>
                  <w:tcPr>
                    <w:tcW w:w="0" w:type="auto"/>
                    <w:hideMark/>
                  </w:tcPr>
                  <w:p w14:paraId="4FD96252" w14:textId="77777777" w:rsidR="0080705D" w:rsidRDefault="0080705D" w:rsidP="003A3173">
                    <w:pPr>
                      <w:pStyle w:val="Bibliography"/>
                      <w:rPr>
                        <w:lang w:val="en-GB"/>
                      </w:rPr>
                      <w:pPrChange w:id="979" w:author="Gerhard Viljoen" w:date="2019-11-06T00:01:00Z">
                        <w:pPr>
                          <w:pStyle w:val="Bibliography"/>
                        </w:pPr>
                      </w:pPrChange>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3A3173">
                    <w:pPr>
                      <w:pStyle w:val="Bibliography"/>
                      <w:rPr>
                        <w:lang w:val="en-GB"/>
                      </w:rPr>
                    </w:pPr>
                    <w:r>
                      <w:rPr>
                        <w:lang w:val="en-GB"/>
                      </w:rPr>
                      <w:t xml:space="preserve">[18] </w:t>
                    </w:r>
                  </w:p>
                </w:tc>
                <w:tc>
                  <w:tcPr>
                    <w:tcW w:w="0" w:type="auto"/>
                    <w:hideMark/>
                  </w:tcPr>
                  <w:p w14:paraId="5A4333A2" w14:textId="77777777" w:rsidR="0080705D" w:rsidRDefault="0080705D" w:rsidP="003A3173">
                    <w:pPr>
                      <w:pStyle w:val="Bibliography"/>
                      <w:rPr>
                        <w:lang w:val="en-GB"/>
                      </w:rPr>
                      <w:pPrChange w:id="980" w:author="Gerhard Viljoen" w:date="2019-11-06T00:01:00Z">
                        <w:pPr>
                          <w:pStyle w:val="Bibliography"/>
                        </w:pPr>
                      </w:pPrChange>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3A3173">
                    <w:pPr>
                      <w:pStyle w:val="Bibliography"/>
                      <w:rPr>
                        <w:lang w:val="en-GB"/>
                      </w:rPr>
                    </w:pPr>
                    <w:r>
                      <w:rPr>
                        <w:lang w:val="en-GB"/>
                      </w:rPr>
                      <w:t xml:space="preserve">[19] </w:t>
                    </w:r>
                  </w:p>
                </w:tc>
                <w:tc>
                  <w:tcPr>
                    <w:tcW w:w="0" w:type="auto"/>
                    <w:hideMark/>
                  </w:tcPr>
                  <w:p w14:paraId="4572E86C" w14:textId="77777777" w:rsidR="0080705D" w:rsidRDefault="0080705D" w:rsidP="003A3173">
                    <w:pPr>
                      <w:pStyle w:val="Bibliography"/>
                      <w:rPr>
                        <w:lang w:val="en-GB"/>
                      </w:rPr>
                      <w:pPrChange w:id="981" w:author="Gerhard Viljoen" w:date="2019-11-06T00:01:00Z">
                        <w:pPr>
                          <w:pStyle w:val="Bibliography"/>
                        </w:pPr>
                      </w:pPrChange>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3A3173">
                    <w:pPr>
                      <w:pStyle w:val="Bibliography"/>
                      <w:rPr>
                        <w:lang w:val="en-GB"/>
                      </w:rPr>
                    </w:pPr>
                    <w:r>
                      <w:rPr>
                        <w:lang w:val="en-GB"/>
                      </w:rPr>
                      <w:t xml:space="preserve">[20] </w:t>
                    </w:r>
                  </w:p>
                </w:tc>
                <w:tc>
                  <w:tcPr>
                    <w:tcW w:w="0" w:type="auto"/>
                    <w:hideMark/>
                  </w:tcPr>
                  <w:p w14:paraId="7677DD8D" w14:textId="77777777" w:rsidR="0080705D" w:rsidRDefault="0080705D" w:rsidP="003A3173">
                    <w:pPr>
                      <w:pStyle w:val="Bibliography"/>
                      <w:rPr>
                        <w:lang w:val="en-GB"/>
                      </w:rPr>
                      <w:pPrChange w:id="982" w:author="Gerhard Viljoen" w:date="2019-11-06T00:01:00Z">
                        <w:pPr>
                          <w:pStyle w:val="Bibliography"/>
                        </w:pPr>
                      </w:pPrChange>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3A3173">
                    <w:pPr>
                      <w:pStyle w:val="Bibliography"/>
                      <w:rPr>
                        <w:lang w:val="en-GB"/>
                      </w:rPr>
                    </w:pPr>
                    <w:r>
                      <w:rPr>
                        <w:lang w:val="en-GB"/>
                      </w:rPr>
                      <w:t xml:space="preserve">[21] </w:t>
                    </w:r>
                  </w:p>
                </w:tc>
                <w:tc>
                  <w:tcPr>
                    <w:tcW w:w="0" w:type="auto"/>
                    <w:hideMark/>
                  </w:tcPr>
                  <w:p w14:paraId="6030492E" w14:textId="77777777" w:rsidR="0080705D" w:rsidRDefault="0080705D" w:rsidP="003A3173">
                    <w:pPr>
                      <w:pStyle w:val="Bibliography"/>
                      <w:rPr>
                        <w:lang w:val="en-GB"/>
                      </w:rPr>
                      <w:pPrChange w:id="983" w:author="Gerhard Viljoen" w:date="2019-11-06T00:01:00Z">
                        <w:pPr>
                          <w:pStyle w:val="Bibliography"/>
                        </w:pPr>
                      </w:pPrChange>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3A3173">
                    <w:pPr>
                      <w:pStyle w:val="Bibliography"/>
                      <w:rPr>
                        <w:lang w:val="en-GB"/>
                      </w:rPr>
                    </w:pPr>
                    <w:r>
                      <w:rPr>
                        <w:lang w:val="en-GB"/>
                      </w:rPr>
                      <w:t xml:space="preserve">[22] </w:t>
                    </w:r>
                  </w:p>
                </w:tc>
                <w:tc>
                  <w:tcPr>
                    <w:tcW w:w="0" w:type="auto"/>
                    <w:hideMark/>
                  </w:tcPr>
                  <w:p w14:paraId="40DB9F31" w14:textId="77777777" w:rsidR="0080705D" w:rsidRDefault="0080705D" w:rsidP="003A3173">
                    <w:pPr>
                      <w:pStyle w:val="Bibliography"/>
                      <w:rPr>
                        <w:lang w:val="en-GB"/>
                      </w:rPr>
                      <w:pPrChange w:id="984" w:author="Gerhard Viljoen" w:date="2019-11-06T00:01:00Z">
                        <w:pPr>
                          <w:pStyle w:val="Bibliography"/>
                        </w:pPr>
                      </w:pPrChange>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3A3173">
                    <w:pPr>
                      <w:pStyle w:val="Bibliography"/>
                      <w:rPr>
                        <w:lang w:val="en-GB"/>
                      </w:rPr>
                    </w:pPr>
                    <w:r>
                      <w:rPr>
                        <w:lang w:val="en-GB"/>
                      </w:rPr>
                      <w:t xml:space="preserve">[23] </w:t>
                    </w:r>
                  </w:p>
                </w:tc>
                <w:tc>
                  <w:tcPr>
                    <w:tcW w:w="0" w:type="auto"/>
                    <w:hideMark/>
                  </w:tcPr>
                  <w:p w14:paraId="1E9E268F" w14:textId="77777777" w:rsidR="0080705D" w:rsidRDefault="0080705D" w:rsidP="003A3173">
                    <w:pPr>
                      <w:pStyle w:val="Bibliography"/>
                      <w:rPr>
                        <w:lang w:val="en-GB"/>
                      </w:rPr>
                      <w:pPrChange w:id="985" w:author="Gerhard Viljoen" w:date="2019-11-06T00:01:00Z">
                        <w:pPr>
                          <w:pStyle w:val="Bibliography"/>
                        </w:pPr>
                      </w:pPrChange>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3A3173">
                    <w:pPr>
                      <w:pStyle w:val="Bibliography"/>
                      <w:rPr>
                        <w:lang w:val="en-GB"/>
                      </w:rPr>
                    </w:pPr>
                    <w:r>
                      <w:rPr>
                        <w:lang w:val="en-GB"/>
                      </w:rPr>
                      <w:t xml:space="preserve">[24] </w:t>
                    </w:r>
                  </w:p>
                </w:tc>
                <w:tc>
                  <w:tcPr>
                    <w:tcW w:w="0" w:type="auto"/>
                    <w:hideMark/>
                  </w:tcPr>
                  <w:p w14:paraId="1981AA05" w14:textId="77777777" w:rsidR="0080705D" w:rsidRDefault="0080705D" w:rsidP="003A3173">
                    <w:pPr>
                      <w:pStyle w:val="Bibliography"/>
                      <w:rPr>
                        <w:lang w:val="en-GB"/>
                      </w:rPr>
                      <w:pPrChange w:id="986" w:author="Gerhard Viljoen" w:date="2019-11-06T00:01:00Z">
                        <w:pPr>
                          <w:pStyle w:val="Bibliography"/>
                        </w:pPr>
                      </w:pPrChange>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3A3173">
                    <w:pPr>
                      <w:pStyle w:val="Bibliography"/>
                      <w:rPr>
                        <w:lang w:val="en-GB"/>
                      </w:rPr>
                    </w:pPr>
                    <w:r>
                      <w:rPr>
                        <w:lang w:val="en-GB"/>
                      </w:rPr>
                      <w:t xml:space="preserve">[25] </w:t>
                    </w:r>
                  </w:p>
                </w:tc>
                <w:tc>
                  <w:tcPr>
                    <w:tcW w:w="0" w:type="auto"/>
                    <w:hideMark/>
                  </w:tcPr>
                  <w:p w14:paraId="4D81B48A" w14:textId="77777777" w:rsidR="0080705D" w:rsidRDefault="0080705D" w:rsidP="003A3173">
                    <w:pPr>
                      <w:pStyle w:val="Bibliography"/>
                      <w:rPr>
                        <w:lang w:val="en-GB"/>
                      </w:rPr>
                      <w:pPrChange w:id="987" w:author="Gerhard Viljoen" w:date="2019-11-06T00:01:00Z">
                        <w:pPr>
                          <w:pStyle w:val="Bibliography"/>
                        </w:pPr>
                      </w:pPrChange>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3A3173">
                    <w:pPr>
                      <w:pStyle w:val="Bibliography"/>
                      <w:rPr>
                        <w:lang w:val="en-GB"/>
                      </w:rPr>
                    </w:pPr>
                    <w:r>
                      <w:rPr>
                        <w:lang w:val="en-GB"/>
                      </w:rPr>
                      <w:t xml:space="preserve">[26] </w:t>
                    </w:r>
                  </w:p>
                </w:tc>
                <w:tc>
                  <w:tcPr>
                    <w:tcW w:w="0" w:type="auto"/>
                    <w:hideMark/>
                  </w:tcPr>
                  <w:p w14:paraId="79D6E72A" w14:textId="77777777" w:rsidR="0080705D" w:rsidRDefault="0080705D" w:rsidP="003A3173">
                    <w:pPr>
                      <w:pStyle w:val="Bibliography"/>
                      <w:rPr>
                        <w:lang w:val="en-GB"/>
                      </w:rPr>
                      <w:pPrChange w:id="988" w:author="Gerhard Viljoen" w:date="2019-11-06T00:01:00Z">
                        <w:pPr>
                          <w:pStyle w:val="Bibliography"/>
                        </w:pPr>
                      </w:pPrChange>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3A3173">
                    <w:pPr>
                      <w:pStyle w:val="Bibliography"/>
                      <w:rPr>
                        <w:lang w:val="en-GB"/>
                      </w:rPr>
                    </w:pPr>
                    <w:r>
                      <w:rPr>
                        <w:lang w:val="en-GB"/>
                      </w:rPr>
                      <w:t xml:space="preserve">[27] </w:t>
                    </w:r>
                  </w:p>
                </w:tc>
                <w:tc>
                  <w:tcPr>
                    <w:tcW w:w="0" w:type="auto"/>
                    <w:hideMark/>
                  </w:tcPr>
                  <w:p w14:paraId="14EEBA1E" w14:textId="77777777" w:rsidR="0080705D" w:rsidRDefault="0080705D" w:rsidP="003A3173">
                    <w:pPr>
                      <w:pStyle w:val="Bibliography"/>
                      <w:rPr>
                        <w:lang w:val="en-GB"/>
                      </w:rPr>
                      <w:pPrChange w:id="989" w:author="Gerhard Viljoen" w:date="2019-11-06T00:01:00Z">
                        <w:pPr>
                          <w:pStyle w:val="Bibliography"/>
                        </w:pPr>
                      </w:pPrChange>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3A3173">
                    <w:pPr>
                      <w:pStyle w:val="Bibliography"/>
                      <w:rPr>
                        <w:lang w:val="en-GB"/>
                      </w:rPr>
                    </w:pPr>
                    <w:r>
                      <w:rPr>
                        <w:lang w:val="en-GB"/>
                      </w:rPr>
                      <w:lastRenderedPageBreak/>
                      <w:t xml:space="preserve">[28] </w:t>
                    </w:r>
                  </w:p>
                </w:tc>
                <w:tc>
                  <w:tcPr>
                    <w:tcW w:w="0" w:type="auto"/>
                    <w:hideMark/>
                  </w:tcPr>
                  <w:p w14:paraId="2CD5EB52" w14:textId="77777777" w:rsidR="0080705D" w:rsidRDefault="0080705D" w:rsidP="003A3173">
                    <w:pPr>
                      <w:pStyle w:val="Bibliography"/>
                      <w:rPr>
                        <w:lang w:val="en-GB"/>
                      </w:rPr>
                      <w:pPrChange w:id="990" w:author="Gerhard Viljoen" w:date="2019-11-06T00:01:00Z">
                        <w:pPr>
                          <w:pStyle w:val="Bibliography"/>
                        </w:pPr>
                      </w:pPrChange>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3A3173">
                    <w:pPr>
                      <w:pStyle w:val="Bibliography"/>
                      <w:rPr>
                        <w:lang w:val="en-GB"/>
                      </w:rPr>
                    </w:pPr>
                    <w:r>
                      <w:rPr>
                        <w:lang w:val="en-GB"/>
                      </w:rPr>
                      <w:t xml:space="preserve">[29] </w:t>
                    </w:r>
                  </w:p>
                </w:tc>
                <w:tc>
                  <w:tcPr>
                    <w:tcW w:w="0" w:type="auto"/>
                    <w:hideMark/>
                  </w:tcPr>
                  <w:p w14:paraId="38504271" w14:textId="77777777" w:rsidR="0080705D" w:rsidRDefault="0080705D" w:rsidP="003A3173">
                    <w:pPr>
                      <w:pStyle w:val="Bibliography"/>
                      <w:rPr>
                        <w:lang w:val="en-GB"/>
                      </w:rPr>
                      <w:pPrChange w:id="991" w:author="Gerhard Viljoen" w:date="2019-11-06T00:01:00Z">
                        <w:pPr>
                          <w:pStyle w:val="Bibliography"/>
                        </w:pPr>
                      </w:pPrChange>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3A3173">
                    <w:pPr>
                      <w:pStyle w:val="Bibliography"/>
                      <w:rPr>
                        <w:lang w:val="en-GB"/>
                      </w:rPr>
                    </w:pPr>
                    <w:r>
                      <w:rPr>
                        <w:lang w:val="en-GB"/>
                      </w:rPr>
                      <w:t xml:space="preserve">[30] </w:t>
                    </w:r>
                  </w:p>
                </w:tc>
                <w:tc>
                  <w:tcPr>
                    <w:tcW w:w="0" w:type="auto"/>
                    <w:hideMark/>
                  </w:tcPr>
                  <w:p w14:paraId="09E031B0" w14:textId="77777777" w:rsidR="0080705D" w:rsidRDefault="0080705D" w:rsidP="003A3173">
                    <w:pPr>
                      <w:pStyle w:val="Bibliography"/>
                      <w:rPr>
                        <w:lang w:val="en-GB"/>
                      </w:rPr>
                      <w:pPrChange w:id="992" w:author="Gerhard Viljoen" w:date="2019-11-06T00:01:00Z">
                        <w:pPr>
                          <w:pStyle w:val="Bibliography"/>
                        </w:pPr>
                      </w:pPrChange>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3A3173">
                    <w:pPr>
                      <w:pStyle w:val="Bibliography"/>
                      <w:rPr>
                        <w:lang w:val="en-GB"/>
                      </w:rPr>
                    </w:pPr>
                    <w:r>
                      <w:rPr>
                        <w:lang w:val="en-GB"/>
                      </w:rPr>
                      <w:t xml:space="preserve">[31] </w:t>
                    </w:r>
                  </w:p>
                </w:tc>
                <w:tc>
                  <w:tcPr>
                    <w:tcW w:w="0" w:type="auto"/>
                    <w:hideMark/>
                  </w:tcPr>
                  <w:p w14:paraId="3760F7A4" w14:textId="77777777" w:rsidR="0080705D" w:rsidRDefault="0080705D" w:rsidP="003A3173">
                    <w:pPr>
                      <w:pStyle w:val="Bibliography"/>
                      <w:rPr>
                        <w:lang w:val="en-GB"/>
                      </w:rPr>
                      <w:pPrChange w:id="993" w:author="Gerhard Viljoen" w:date="2019-11-06T00:01:00Z">
                        <w:pPr>
                          <w:pStyle w:val="Bibliography"/>
                        </w:pPr>
                      </w:pPrChange>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3A3173">
                    <w:pPr>
                      <w:pStyle w:val="Bibliography"/>
                      <w:rPr>
                        <w:lang w:val="en-GB"/>
                      </w:rPr>
                    </w:pPr>
                    <w:r>
                      <w:rPr>
                        <w:lang w:val="en-GB"/>
                      </w:rPr>
                      <w:t xml:space="preserve">[32] </w:t>
                    </w:r>
                  </w:p>
                </w:tc>
                <w:tc>
                  <w:tcPr>
                    <w:tcW w:w="0" w:type="auto"/>
                    <w:hideMark/>
                  </w:tcPr>
                  <w:p w14:paraId="361A15EC" w14:textId="77777777" w:rsidR="0080705D" w:rsidRDefault="0080705D" w:rsidP="003A3173">
                    <w:pPr>
                      <w:pStyle w:val="Bibliography"/>
                      <w:rPr>
                        <w:lang w:val="en-GB"/>
                      </w:rPr>
                      <w:pPrChange w:id="994" w:author="Gerhard Viljoen" w:date="2019-11-06T00:01:00Z">
                        <w:pPr>
                          <w:pStyle w:val="Bibliography"/>
                        </w:pPr>
                      </w:pPrChange>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3A3173">
                    <w:pPr>
                      <w:pStyle w:val="Bibliography"/>
                      <w:rPr>
                        <w:lang w:val="en-GB"/>
                      </w:rPr>
                    </w:pPr>
                    <w:r>
                      <w:rPr>
                        <w:lang w:val="en-GB"/>
                      </w:rPr>
                      <w:t xml:space="preserve">[33] </w:t>
                    </w:r>
                  </w:p>
                </w:tc>
                <w:tc>
                  <w:tcPr>
                    <w:tcW w:w="0" w:type="auto"/>
                    <w:hideMark/>
                  </w:tcPr>
                  <w:p w14:paraId="2C34607A" w14:textId="77777777" w:rsidR="0080705D" w:rsidRDefault="0080705D" w:rsidP="003A3173">
                    <w:pPr>
                      <w:pStyle w:val="Bibliography"/>
                      <w:rPr>
                        <w:lang w:val="en-GB"/>
                      </w:rPr>
                      <w:pPrChange w:id="995" w:author="Gerhard Viljoen" w:date="2019-11-06T00:01:00Z">
                        <w:pPr>
                          <w:pStyle w:val="Bibliography"/>
                        </w:pPr>
                      </w:pPrChange>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3A3173">
                    <w:pPr>
                      <w:pStyle w:val="Bibliography"/>
                      <w:rPr>
                        <w:lang w:val="en-GB"/>
                      </w:rPr>
                    </w:pPr>
                    <w:r>
                      <w:rPr>
                        <w:lang w:val="en-GB"/>
                      </w:rPr>
                      <w:t xml:space="preserve">[34] </w:t>
                    </w:r>
                  </w:p>
                </w:tc>
                <w:tc>
                  <w:tcPr>
                    <w:tcW w:w="0" w:type="auto"/>
                    <w:hideMark/>
                  </w:tcPr>
                  <w:p w14:paraId="2BC77508" w14:textId="77777777" w:rsidR="0080705D" w:rsidRDefault="0080705D" w:rsidP="003A3173">
                    <w:pPr>
                      <w:pStyle w:val="Bibliography"/>
                      <w:rPr>
                        <w:lang w:val="en-GB"/>
                      </w:rPr>
                      <w:pPrChange w:id="996" w:author="Gerhard Viljoen" w:date="2019-11-06T00:01:00Z">
                        <w:pPr>
                          <w:pStyle w:val="Bibliography"/>
                        </w:pPr>
                      </w:pPrChange>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3A3173">
                    <w:pPr>
                      <w:pStyle w:val="Bibliography"/>
                      <w:rPr>
                        <w:lang w:val="en-GB"/>
                      </w:rPr>
                    </w:pPr>
                    <w:r>
                      <w:rPr>
                        <w:lang w:val="en-GB"/>
                      </w:rPr>
                      <w:t xml:space="preserve">[35] </w:t>
                    </w:r>
                  </w:p>
                </w:tc>
                <w:tc>
                  <w:tcPr>
                    <w:tcW w:w="0" w:type="auto"/>
                    <w:hideMark/>
                  </w:tcPr>
                  <w:p w14:paraId="6861EA0E" w14:textId="77777777" w:rsidR="0080705D" w:rsidRDefault="0080705D" w:rsidP="003A3173">
                    <w:pPr>
                      <w:pStyle w:val="Bibliography"/>
                      <w:rPr>
                        <w:lang w:val="en-GB"/>
                      </w:rPr>
                      <w:pPrChange w:id="997" w:author="Gerhard Viljoen" w:date="2019-11-06T00:01:00Z">
                        <w:pPr>
                          <w:pStyle w:val="Bibliography"/>
                        </w:pPr>
                      </w:pPrChange>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3A3173">
                    <w:pPr>
                      <w:pStyle w:val="Bibliography"/>
                      <w:rPr>
                        <w:lang w:val="en-GB"/>
                      </w:rPr>
                    </w:pPr>
                    <w:r>
                      <w:rPr>
                        <w:lang w:val="en-GB"/>
                      </w:rPr>
                      <w:t xml:space="preserve">[36] </w:t>
                    </w:r>
                  </w:p>
                </w:tc>
                <w:tc>
                  <w:tcPr>
                    <w:tcW w:w="0" w:type="auto"/>
                    <w:hideMark/>
                  </w:tcPr>
                  <w:p w14:paraId="637DEB19" w14:textId="77777777" w:rsidR="0080705D" w:rsidRDefault="0080705D" w:rsidP="003A3173">
                    <w:pPr>
                      <w:pStyle w:val="Bibliography"/>
                      <w:rPr>
                        <w:lang w:val="en-GB"/>
                      </w:rPr>
                      <w:pPrChange w:id="998" w:author="Gerhard Viljoen" w:date="2019-11-06T00:01:00Z">
                        <w:pPr>
                          <w:pStyle w:val="Bibliography"/>
                        </w:pPr>
                      </w:pPrChange>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3A3173">
                    <w:pPr>
                      <w:pStyle w:val="Bibliography"/>
                      <w:rPr>
                        <w:lang w:val="en-GB"/>
                      </w:rPr>
                    </w:pPr>
                    <w:r>
                      <w:rPr>
                        <w:lang w:val="en-GB"/>
                      </w:rPr>
                      <w:t xml:space="preserve">[37] </w:t>
                    </w:r>
                  </w:p>
                </w:tc>
                <w:tc>
                  <w:tcPr>
                    <w:tcW w:w="0" w:type="auto"/>
                    <w:hideMark/>
                  </w:tcPr>
                  <w:p w14:paraId="13892037" w14:textId="77777777" w:rsidR="0080705D" w:rsidRDefault="0080705D" w:rsidP="003A3173">
                    <w:pPr>
                      <w:pStyle w:val="Bibliography"/>
                      <w:rPr>
                        <w:lang w:val="en-GB"/>
                      </w:rPr>
                      <w:pPrChange w:id="999" w:author="Gerhard Viljoen" w:date="2019-11-06T00:01:00Z">
                        <w:pPr>
                          <w:pStyle w:val="Bibliography"/>
                        </w:pPr>
                      </w:pPrChange>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3A3173">
                    <w:pPr>
                      <w:pStyle w:val="Bibliography"/>
                      <w:rPr>
                        <w:lang w:val="en-GB"/>
                      </w:rPr>
                    </w:pPr>
                    <w:r>
                      <w:rPr>
                        <w:lang w:val="en-GB"/>
                      </w:rPr>
                      <w:t xml:space="preserve">[38] </w:t>
                    </w:r>
                  </w:p>
                </w:tc>
                <w:tc>
                  <w:tcPr>
                    <w:tcW w:w="0" w:type="auto"/>
                    <w:hideMark/>
                  </w:tcPr>
                  <w:p w14:paraId="55BB7308" w14:textId="77777777" w:rsidR="0080705D" w:rsidRDefault="0080705D" w:rsidP="003A3173">
                    <w:pPr>
                      <w:pStyle w:val="Bibliography"/>
                      <w:rPr>
                        <w:lang w:val="en-GB"/>
                      </w:rPr>
                      <w:pPrChange w:id="1000" w:author="Gerhard Viljoen" w:date="2019-11-06T00:01:00Z">
                        <w:pPr>
                          <w:pStyle w:val="Bibliography"/>
                        </w:pPr>
                      </w:pPrChange>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3A3173">
                    <w:pPr>
                      <w:pStyle w:val="Bibliography"/>
                      <w:rPr>
                        <w:lang w:val="en-GB"/>
                      </w:rPr>
                    </w:pPr>
                    <w:r>
                      <w:rPr>
                        <w:lang w:val="en-GB"/>
                      </w:rPr>
                      <w:t xml:space="preserve">[39] </w:t>
                    </w:r>
                  </w:p>
                </w:tc>
                <w:tc>
                  <w:tcPr>
                    <w:tcW w:w="0" w:type="auto"/>
                    <w:hideMark/>
                  </w:tcPr>
                  <w:p w14:paraId="274FD980" w14:textId="77777777" w:rsidR="0080705D" w:rsidRDefault="0080705D" w:rsidP="003A3173">
                    <w:pPr>
                      <w:pStyle w:val="Bibliography"/>
                      <w:rPr>
                        <w:lang w:val="en-GB"/>
                      </w:rPr>
                      <w:pPrChange w:id="1001" w:author="Gerhard Viljoen" w:date="2019-11-06T00:01:00Z">
                        <w:pPr>
                          <w:pStyle w:val="Bibliography"/>
                        </w:pPr>
                      </w:pPrChange>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3A3173">
                    <w:pPr>
                      <w:pStyle w:val="Bibliography"/>
                      <w:rPr>
                        <w:lang w:val="en-GB"/>
                      </w:rPr>
                    </w:pPr>
                    <w:r>
                      <w:rPr>
                        <w:lang w:val="en-GB"/>
                      </w:rPr>
                      <w:t xml:space="preserve">[40] </w:t>
                    </w:r>
                  </w:p>
                </w:tc>
                <w:tc>
                  <w:tcPr>
                    <w:tcW w:w="0" w:type="auto"/>
                    <w:hideMark/>
                  </w:tcPr>
                  <w:p w14:paraId="0A14D4B6" w14:textId="77777777" w:rsidR="0080705D" w:rsidRDefault="0080705D" w:rsidP="003A3173">
                    <w:pPr>
                      <w:pStyle w:val="Bibliography"/>
                      <w:rPr>
                        <w:lang w:val="en-GB"/>
                      </w:rPr>
                      <w:pPrChange w:id="1002" w:author="Gerhard Viljoen" w:date="2019-11-06T00:01:00Z">
                        <w:pPr>
                          <w:pStyle w:val="Bibliography"/>
                        </w:pPr>
                      </w:pPrChange>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3A3173">
                    <w:pPr>
                      <w:pStyle w:val="Bibliography"/>
                      <w:rPr>
                        <w:lang w:val="en-GB"/>
                      </w:rPr>
                    </w:pPr>
                    <w:r>
                      <w:rPr>
                        <w:lang w:val="en-GB"/>
                      </w:rPr>
                      <w:t xml:space="preserve">[41] </w:t>
                    </w:r>
                  </w:p>
                </w:tc>
                <w:tc>
                  <w:tcPr>
                    <w:tcW w:w="0" w:type="auto"/>
                    <w:hideMark/>
                  </w:tcPr>
                  <w:p w14:paraId="7BEF0FB8" w14:textId="77777777" w:rsidR="0080705D" w:rsidRDefault="0080705D" w:rsidP="003A3173">
                    <w:pPr>
                      <w:pStyle w:val="Bibliography"/>
                      <w:rPr>
                        <w:lang w:val="en-GB"/>
                      </w:rPr>
                      <w:pPrChange w:id="1003" w:author="Gerhard Viljoen" w:date="2019-11-06T00:01:00Z">
                        <w:pPr>
                          <w:pStyle w:val="Bibliography"/>
                        </w:pPr>
                      </w:pPrChange>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3A3173">
                    <w:pPr>
                      <w:pStyle w:val="Bibliography"/>
                      <w:rPr>
                        <w:lang w:val="en-GB"/>
                      </w:rPr>
                    </w:pPr>
                    <w:r>
                      <w:rPr>
                        <w:lang w:val="en-GB"/>
                      </w:rPr>
                      <w:t xml:space="preserve">[42] </w:t>
                    </w:r>
                  </w:p>
                </w:tc>
                <w:tc>
                  <w:tcPr>
                    <w:tcW w:w="0" w:type="auto"/>
                    <w:hideMark/>
                  </w:tcPr>
                  <w:p w14:paraId="662C2BC0" w14:textId="77777777" w:rsidR="0080705D" w:rsidRDefault="0080705D" w:rsidP="003A3173">
                    <w:pPr>
                      <w:pStyle w:val="Bibliography"/>
                      <w:rPr>
                        <w:lang w:val="en-GB"/>
                      </w:rPr>
                      <w:pPrChange w:id="1004" w:author="Gerhard Viljoen" w:date="2019-11-06T00:01:00Z">
                        <w:pPr>
                          <w:pStyle w:val="Bibliography"/>
                        </w:pPr>
                      </w:pPrChange>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3A3173">
                    <w:pPr>
                      <w:pStyle w:val="Bibliography"/>
                      <w:rPr>
                        <w:lang w:val="en-GB"/>
                      </w:rPr>
                    </w:pPr>
                    <w:r>
                      <w:rPr>
                        <w:lang w:val="en-GB"/>
                      </w:rPr>
                      <w:t xml:space="preserve">[43] </w:t>
                    </w:r>
                  </w:p>
                </w:tc>
                <w:tc>
                  <w:tcPr>
                    <w:tcW w:w="0" w:type="auto"/>
                    <w:hideMark/>
                  </w:tcPr>
                  <w:p w14:paraId="6746F473" w14:textId="77777777" w:rsidR="0080705D" w:rsidRDefault="0080705D" w:rsidP="003A3173">
                    <w:pPr>
                      <w:pStyle w:val="Bibliography"/>
                      <w:rPr>
                        <w:lang w:val="en-GB"/>
                      </w:rPr>
                      <w:pPrChange w:id="1005" w:author="Gerhard Viljoen" w:date="2019-11-06T00:01:00Z">
                        <w:pPr>
                          <w:pStyle w:val="Bibliography"/>
                        </w:pPr>
                      </w:pPrChange>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3A3173">
                    <w:pPr>
                      <w:pStyle w:val="Bibliography"/>
                      <w:rPr>
                        <w:lang w:val="en-GB"/>
                      </w:rPr>
                    </w:pPr>
                    <w:r>
                      <w:rPr>
                        <w:lang w:val="en-GB"/>
                      </w:rPr>
                      <w:t xml:space="preserve">[44] </w:t>
                    </w:r>
                  </w:p>
                </w:tc>
                <w:tc>
                  <w:tcPr>
                    <w:tcW w:w="0" w:type="auto"/>
                    <w:hideMark/>
                  </w:tcPr>
                  <w:p w14:paraId="647F9AE5" w14:textId="77777777" w:rsidR="0080705D" w:rsidRDefault="0080705D" w:rsidP="003A3173">
                    <w:pPr>
                      <w:pStyle w:val="Bibliography"/>
                      <w:rPr>
                        <w:lang w:val="en-GB"/>
                      </w:rPr>
                      <w:pPrChange w:id="1006" w:author="Gerhard Viljoen" w:date="2019-11-06T00:01:00Z">
                        <w:pPr>
                          <w:pStyle w:val="Bibliography"/>
                        </w:pPr>
                      </w:pPrChange>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3A3173">
                    <w:pPr>
                      <w:pStyle w:val="Bibliography"/>
                      <w:rPr>
                        <w:lang w:val="en-GB"/>
                      </w:rPr>
                    </w:pPr>
                    <w:r>
                      <w:rPr>
                        <w:lang w:val="en-GB"/>
                      </w:rPr>
                      <w:t xml:space="preserve">[45] </w:t>
                    </w:r>
                  </w:p>
                </w:tc>
                <w:tc>
                  <w:tcPr>
                    <w:tcW w:w="0" w:type="auto"/>
                    <w:hideMark/>
                  </w:tcPr>
                  <w:p w14:paraId="32CFF5A9" w14:textId="77777777" w:rsidR="0080705D" w:rsidRDefault="0080705D" w:rsidP="003A3173">
                    <w:pPr>
                      <w:pStyle w:val="Bibliography"/>
                      <w:rPr>
                        <w:lang w:val="en-GB"/>
                      </w:rPr>
                      <w:pPrChange w:id="1007" w:author="Gerhard Viljoen" w:date="2019-11-06T00:01:00Z">
                        <w:pPr>
                          <w:pStyle w:val="Bibliography"/>
                        </w:pPr>
                      </w:pPrChange>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3A3173">
                    <w:pPr>
                      <w:pStyle w:val="Bibliography"/>
                      <w:rPr>
                        <w:lang w:val="en-GB"/>
                      </w:rPr>
                    </w:pPr>
                    <w:r>
                      <w:rPr>
                        <w:lang w:val="en-GB"/>
                      </w:rPr>
                      <w:t xml:space="preserve">[46] </w:t>
                    </w:r>
                  </w:p>
                </w:tc>
                <w:tc>
                  <w:tcPr>
                    <w:tcW w:w="0" w:type="auto"/>
                    <w:hideMark/>
                  </w:tcPr>
                  <w:p w14:paraId="07463653" w14:textId="77777777" w:rsidR="0080705D" w:rsidRDefault="0080705D" w:rsidP="003A3173">
                    <w:pPr>
                      <w:pStyle w:val="Bibliography"/>
                      <w:rPr>
                        <w:lang w:val="en-GB"/>
                      </w:rPr>
                      <w:pPrChange w:id="1008" w:author="Gerhard Viljoen" w:date="2019-11-06T00:01:00Z">
                        <w:pPr>
                          <w:pStyle w:val="Bibliography"/>
                        </w:pPr>
                      </w:pPrChange>
                    </w:pPr>
                    <w:r>
                      <w:rPr>
                        <w:lang w:val="en-GB"/>
                      </w:rPr>
                      <w:t xml:space="preserve">A. Makhzani, I. Goodfellow, B. Frey, J. Shlens and N. Jaitly, “Adversarial Autoencoders,” 2016. </w:t>
                    </w:r>
                  </w:p>
                </w:tc>
              </w:tr>
            </w:tbl>
            <w:p w14:paraId="03C7B70E" w14:textId="77777777" w:rsidR="0080705D" w:rsidRDefault="0080705D" w:rsidP="003A3173">
              <w:pPr>
                <w:divId w:val="365057876"/>
              </w:pPr>
            </w:p>
            <w:p w14:paraId="302706C7" w14:textId="77777777" w:rsidR="00880613" w:rsidRPr="00F34E6E" w:rsidRDefault="00880613" w:rsidP="003A3173">
              <w:r w:rsidRPr="00F34E6E">
                <w:lastRenderedPageBreak/>
                <w:fldChar w:fldCharType="end"/>
              </w:r>
            </w:p>
          </w:sdtContent>
        </w:sdt>
      </w:sdtContent>
    </w:sdt>
    <w:p w14:paraId="643BC8BF" w14:textId="77777777" w:rsidR="00880613" w:rsidRPr="00F34E6E" w:rsidRDefault="00880613" w:rsidP="003A3173">
      <w:pPr>
        <w:rPr>
          <w:lang w:val="en-US"/>
        </w:rPr>
        <w:pPrChange w:id="1009" w:author="Gerhard Viljoen" w:date="2019-11-06T00:01:00Z">
          <w:pPr/>
        </w:pPrChange>
      </w:pPr>
    </w:p>
    <w:p w14:paraId="64913A06" w14:textId="77777777" w:rsidR="00880613" w:rsidRPr="00F34E6E" w:rsidRDefault="00880613" w:rsidP="003A3173">
      <w:pPr>
        <w:rPr>
          <w:bCs/>
          <w:lang w:val="en-US"/>
        </w:rPr>
        <w:pPrChange w:id="1010" w:author="Gerhard Viljoen" w:date="2019-11-06T00:01:00Z">
          <w:pPr>
            <w:spacing w:after="240"/>
            <w:jc w:val="center"/>
          </w:pPr>
        </w:pPrChange>
      </w:pPr>
      <w:r w:rsidRPr="00F34E6E">
        <w:rPr>
          <w:lang w:val="en-US"/>
        </w:rPr>
        <w:t>Acknowledgements</w:t>
      </w:r>
    </w:p>
    <w:p w14:paraId="326BF4F0" w14:textId="77777777" w:rsidR="00880613" w:rsidRPr="00F34E6E" w:rsidRDefault="00880613" w:rsidP="003A3173"/>
    <w:p w14:paraId="72A05F38" w14:textId="77777777" w:rsidR="00880613" w:rsidRPr="00F34E6E" w:rsidRDefault="00880613" w:rsidP="003A3173">
      <w:pPr>
        <w:pPrChange w:id="1011" w:author="Gerhard Viljoen" w:date="2019-11-06T00:01:00Z">
          <w:pPr/>
        </w:pPrChange>
      </w:pPr>
    </w:p>
    <w:p w14:paraId="0D71E4DA" w14:textId="77777777" w:rsidR="00880613" w:rsidRPr="00F34E6E" w:rsidRDefault="00880613" w:rsidP="003A3173">
      <w:pPr>
        <w:rPr>
          <w:bCs/>
        </w:rPr>
        <w:pPrChange w:id="1012" w:author="Gerhard Viljoen" w:date="2019-11-06T00:01:00Z">
          <w:pPr/>
        </w:pPrChange>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A3173">
      <w:pPr>
        <w:pPrChange w:id="1013" w:author="Gerhard Viljoen" w:date="2019-11-06T00:01:00Z">
          <w:pPr/>
        </w:pPrChange>
      </w:pPr>
    </w:p>
    <w:p w14:paraId="77C5B199" w14:textId="77777777" w:rsidR="00880613" w:rsidRPr="00F34E6E" w:rsidRDefault="00880613" w:rsidP="003A3173">
      <w:pPr>
        <w:rPr>
          <w:bCs/>
        </w:rPr>
        <w:pPrChange w:id="1014" w:author="Gerhard Viljoen" w:date="2019-11-06T00:01:00Z">
          <w:pPr/>
        </w:pPrChange>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A3173">
      <w:pPr>
        <w:pPrChange w:id="1015" w:author="Gerhard Viljoen" w:date="2019-11-06T00:01:00Z">
          <w:pPr/>
        </w:pPrChange>
      </w:pPr>
    </w:p>
    <w:p w14:paraId="5AA9B2FD" w14:textId="77777777" w:rsidR="00880613" w:rsidRPr="00F34E6E" w:rsidRDefault="00880613" w:rsidP="003A3173">
      <w:pPr>
        <w:rPr>
          <w:bCs/>
        </w:rPr>
        <w:pPrChange w:id="1016" w:author="Gerhard Viljoen" w:date="2019-11-06T00:01:00Z">
          <w:pPr/>
        </w:pPrChange>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A3173">
      <w:pPr>
        <w:pPrChange w:id="1017" w:author="Gerhard Viljoen" w:date="2019-11-06T00:01:00Z">
          <w:pPr/>
        </w:pPrChange>
      </w:pPr>
    </w:p>
    <w:p w14:paraId="4B94EC06" w14:textId="77777777" w:rsidR="00880613" w:rsidRPr="00F34E6E" w:rsidRDefault="00880613" w:rsidP="003A3173">
      <w:pPr>
        <w:rPr>
          <w:bCs/>
        </w:rPr>
        <w:pPrChange w:id="1018" w:author="Gerhard Viljoen" w:date="2019-11-06T00:01:00Z">
          <w:pPr/>
        </w:pPrChange>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A3173">
      <w:pPr>
        <w:pPrChange w:id="1019" w:author="Gerhard Viljoen" w:date="2019-11-06T00:01:00Z">
          <w:pPr/>
        </w:pPrChange>
      </w:pPr>
    </w:p>
    <w:p w14:paraId="59A4073E" w14:textId="77777777" w:rsidR="00880613" w:rsidRPr="00F34E6E" w:rsidRDefault="00880613" w:rsidP="003A3173">
      <w:pPr>
        <w:pPrChange w:id="1020" w:author="Gerhard Viljoen" w:date="2019-11-06T00:01:00Z">
          <w:pPr/>
        </w:pPrChange>
      </w:pPr>
    </w:p>
    <w:p w14:paraId="04B6C2FF" w14:textId="77777777" w:rsidR="00880613" w:rsidRPr="00F34E6E" w:rsidRDefault="00880613" w:rsidP="003A3173">
      <w:pPr>
        <w:rPr>
          <w:bCs/>
        </w:rPr>
        <w:pPrChange w:id="1021" w:author="Gerhard Viljoen" w:date="2019-11-06T00:01:00Z">
          <w:pPr/>
        </w:pPrChange>
      </w:pPr>
      <w:r w:rsidRPr="00F34E6E">
        <w:t>Computations were performed using facilities provided by the University of Cape Town’s ICTS High Performance Computing team: </w:t>
      </w:r>
      <w:r w:rsidR="00D372B8">
        <w:fldChar w:fldCharType="begin"/>
      </w:r>
      <w:r w:rsidR="00D372B8">
        <w:instrText xml:space="preserve"> HYPERLINK "http://hpc.uct.ac.za/" </w:instrText>
      </w:r>
      <w:r w:rsidR="00D372B8">
        <w:fldChar w:fldCharType="separate"/>
      </w:r>
      <w:r w:rsidRPr="00F34E6E">
        <w:rPr>
          <w:color w:val="0000FF"/>
          <w:u w:val="single"/>
        </w:rPr>
        <w:t>hpc.uct.ac.za</w:t>
      </w:r>
      <w:r w:rsidR="00D372B8">
        <w:rPr>
          <w:color w:val="0000FF"/>
          <w:u w:val="single"/>
        </w:rPr>
        <w:fldChar w:fldCharType="end"/>
      </w:r>
    </w:p>
    <w:p w14:paraId="72637292" w14:textId="77777777" w:rsidR="00880613" w:rsidRPr="00F34E6E" w:rsidRDefault="00880613" w:rsidP="003A3173">
      <w:pPr>
        <w:pPrChange w:id="1022" w:author="Gerhard Viljoen" w:date="2019-11-06T00:01:00Z">
          <w:pPr/>
        </w:pPrChange>
      </w:pPr>
    </w:p>
    <w:p w14:paraId="6C2F453F" w14:textId="77777777" w:rsidR="00880613" w:rsidRPr="00F34E6E" w:rsidRDefault="00880613" w:rsidP="003A3173">
      <w:pPr>
        <w:pPrChange w:id="1023" w:author="Gerhard Viljoen" w:date="2019-11-06T00:01:00Z">
          <w:pPr/>
        </w:pPrChange>
      </w:pPr>
    </w:p>
    <w:p w14:paraId="6C80659D" w14:textId="77777777" w:rsidR="00880613" w:rsidRPr="00F34E6E" w:rsidRDefault="00880613" w:rsidP="003A3173">
      <w:pPr>
        <w:rPr>
          <w:bCs/>
        </w:rPr>
        <w:pPrChange w:id="1024" w:author="Gerhard Viljoen" w:date="2019-11-06T00:01:00Z">
          <w:pPr/>
        </w:pPrChange>
      </w:pPr>
      <w:r w:rsidRPr="00F34E6E">
        <w:t>Travel to CERN was paid for by iThemba Labs via the SA-CERN agreement</w:t>
      </w:r>
    </w:p>
    <w:p w14:paraId="14C72F40" w14:textId="77777777" w:rsidR="00880613" w:rsidRPr="00F34E6E" w:rsidRDefault="00880613" w:rsidP="003A3173">
      <w:pPr>
        <w:pPrChange w:id="1025" w:author="Gerhard Viljoen" w:date="2019-11-06T00:01:00Z">
          <w:pPr>
            <w:spacing w:line="240" w:lineRule="auto"/>
          </w:pPr>
        </w:pPrChange>
      </w:pPr>
      <w:r w:rsidRPr="00F34E6E">
        <w:br w:type="page"/>
      </w:r>
    </w:p>
    <w:p w14:paraId="386C5D6D" w14:textId="77777777" w:rsidR="00880613" w:rsidRPr="00F34E6E" w:rsidRDefault="00880613" w:rsidP="003A3173">
      <w:pPr>
        <w:pPrChange w:id="1026" w:author="Gerhard Viljoen" w:date="2019-11-06T00:01:00Z">
          <w:pPr/>
        </w:pPrChange>
      </w:pPr>
    </w:p>
    <w:p w14:paraId="3048FAC3" w14:textId="77777777" w:rsidR="00880613" w:rsidRPr="00F34E6E" w:rsidRDefault="00880613" w:rsidP="003A3173">
      <w:pPr>
        <w:rPr>
          <w:lang w:val="en-US"/>
        </w:rPr>
        <w:pPrChange w:id="1027" w:author="Gerhard Viljoen" w:date="2019-11-06T00:01:00Z">
          <w:pPr/>
        </w:pPrChange>
      </w:pPr>
    </w:p>
    <w:p w14:paraId="7AC8CE59" w14:textId="77777777" w:rsidR="00880613" w:rsidRDefault="00880613" w:rsidP="003A3173">
      <w:pPr>
        <w:pPrChange w:id="1028" w:author="Gerhard Viljoen" w:date="2019-11-06T00:01:00Z">
          <w:pPr/>
        </w:pPrChange>
      </w:pPr>
    </w:p>
    <w:p w14:paraId="04A11F6D" w14:textId="77777777" w:rsidR="00880613" w:rsidRPr="00E666B4" w:rsidRDefault="00880613" w:rsidP="003A3173">
      <w:pPr>
        <w:pPrChange w:id="1029" w:author="Gerhard Viljoen" w:date="2019-11-06T00:01:00Z">
          <w:pPr/>
        </w:pPrChange>
      </w:pPr>
    </w:p>
    <w:p w14:paraId="15B364A4" w14:textId="77777777" w:rsidR="000B7C75" w:rsidRPr="00880613" w:rsidRDefault="000B7C75" w:rsidP="003A3173">
      <w:pPr>
        <w:pPrChange w:id="1030" w:author="Gerhard Viljoen" w:date="2019-11-06T00:01:00Z">
          <w:pPr/>
        </w:pPrChange>
      </w:pPr>
    </w:p>
    <w:sectPr w:rsidR="000B7C75" w:rsidRPr="00880613" w:rsidSect="00555F57">
      <w:headerReference w:type="even" r:id="rId141"/>
      <w:headerReference w:type="default" r:id="rId142"/>
      <w:footerReference w:type="even" r:id="rId143"/>
      <w:footerReference w:type="default" r:id="rId14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BD0CC5" w14:textId="77777777" w:rsidR="00D372B8" w:rsidRDefault="00D372B8" w:rsidP="003A3173">
      <w:r>
        <w:separator/>
      </w:r>
    </w:p>
  </w:endnote>
  <w:endnote w:type="continuationSeparator" w:id="0">
    <w:p w14:paraId="690A323D" w14:textId="77777777" w:rsidR="00D372B8" w:rsidRDefault="00D372B8" w:rsidP="003A3173">
      <w:r>
        <w:continuationSeparator/>
      </w:r>
    </w:p>
  </w:endnote>
  <w:endnote w:id="1">
    <w:p w14:paraId="220E47C5" w14:textId="77777777" w:rsidR="00880613" w:rsidRPr="00680A9E" w:rsidRDefault="00880613" w:rsidP="003A3173">
      <w:pPr>
        <w:pStyle w:val="EndnoteText"/>
      </w:pPr>
      <w:r>
        <w:rPr>
          <w:rStyle w:val="EndnoteReference"/>
        </w:rPr>
        <w:endnoteRef/>
      </w:r>
      <w:r>
        <w:t xml:space="preserve"> </w:t>
      </w:r>
      <w:r w:rsidRPr="00680A9E">
        <w:t>https://github.com/umbertogriffo/focal-loss-keras</w:t>
      </w:r>
    </w:p>
  </w:endnote>
  <w:endnote w:id="2">
    <w:p w14:paraId="18E409F7" w14:textId="77777777" w:rsidR="00880613" w:rsidRPr="008238DD" w:rsidRDefault="00880613" w:rsidP="003A3173">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80613" w:rsidRPr="003D4C9D" w:rsidRDefault="00880613" w:rsidP="003A3173">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880613" w:rsidRPr="00A17DF9" w:rsidRDefault="00880613" w:rsidP="003A3173">
      <w:pPr>
        <w:pStyle w:val="EndnoteText"/>
        <w:rPr>
          <w:lang w:val="en-US"/>
        </w:rPr>
      </w:pPr>
      <w:r>
        <w:rPr>
          <w:rStyle w:val="EndnoteReference"/>
        </w:rPr>
        <w:endnoteRef/>
      </w:r>
      <w:r>
        <w:t xml:space="preserve"> </w:t>
      </w:r>
      <w:r w:rsidRPr="00A17DF9">
        <w:t>http://alimonitor.cern.ch/</w:t>
      </w:r>
    </w:p>
  </w:endnote>
  <w:endnote w:id="5">
    <w:p w14:paraId="5367A7D5" w14:textId="77777777" w:rsidR="00880613" w:rsidRPr="00552A29" w:rsidRDefault="00880613" w:rsidP="003A3173">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880613" w:rsidRPr="00A17DF9" w:rsidRDefault="00880613" w:rsidP="003A3173">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880613" w:rsidRPr="003D4C9D" w:rsidRDefault="00880613" w:rsidP="003A3173">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880613" w:rsidRPr="00802FA4" w:rsidRDefault="00880613" w:rsidP="003A3173">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880613" w:rsidRPr="000C7916" w:rsidRDefault="00880613" w:rsidP="003A3173">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880613" w:rsidRPr="001E2D78" w:rsidRDefault="00880613" w:rsidP="003A3173">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880613" w:rsidRDefault="00880613" w:rsidP="003A3173">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880613" w:rsidRDefault="00880613" w:rsidP="003A3173">
      <w:pPr>
        <w:pStyle w:val="EndnoteText"/>
      </w:pPr>
    </w:p>
    <w:p w14:paraId="69910EED" w14:textId="77777777" w:rsidR="00880613" w:rsidRDefault="00880613" w:rsidP="003A3173">
      <w:pPr>
        <w:pStyle w:val="EndnoteText"/>
      </w:pPr>
    </w:p>
    <w:p w14:paraId="7CF68804" w14:textId="77777777" w:rsidR="00880613" w:rsidRPr="00802B75" w:rsidRDefault="00880613" w:rsidP="003A3173">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20594568" w:rsidR="00880613" w:rsidRPr="00F34E6E" w:rsidRDefault="00880613"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9A3437">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4DC7D09A" w:rsidR="00880613" w:rsidRPr="00C42ED3" w:rsidRDefault="008806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9A343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A9B356A" w:rsidR="00A53064" w:rsidRPr="00C42ED3" w:rsidRDefault="00A5306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9A3437">
      <w:rPr>
        <w:i/>
        <w:iCs/>
        <w:noProof/>
        <w:color w:val="808080" w:themeColor="background1" w:themeShade="80"/>
      </w:rPr>
      <w:t>November 2019</w:t>
    </w:r>
    <w:r w:rsidRPr="00C42ED3">
      <w:rPr>
        <w:i/>
        <w:iCs/>
        <w:color w:val="808080" w:themeColor="background1" w:themeShade="80"/>
      </w:rPr>
      <w:fldChar w:fldCharType="end"/>
    </w:r>
  </w:p>
  <w:p w14:paraId="070EF8ED" w14:textId="77777777" w:rsidR="009B4CDC" w:rsidRDefault="009B4CDC" w:rsidP="003A3173"/>
  <w:p w14:paraId="476424D2" w14:textId="77777777" w:rsidR="009B4CDC" w:rsidRDefault="009B4CDC" w:rsidP="003A317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C351280" w:rsidR="00A53064" w:rsidRPr="00C42ED3" w:rsidRDefault="00A5306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9A343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9B4CDC" w:rsidRDefault="009B4CDC" w:rsidP="003A3173"/>
  <w:p w14:paraId="310DCD93" w14:textId="77777777" w:rsidR="009B4CDC" w:rsidRDefault="009B4CDC" w:rsidP="003A317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C10B7" w14:textId="77777777" w:rsidR="00D372B8" w:rsidRDefault="00D372B8" w:rsidP="003A3173">
      <w:r>
        <w:separator/>
      </w:r>
    </w:p>
    <w:p w14:paraId="7C9A2BE5" w14:textId="77777777" w:rsidR="00D372B8" w:rsidRDefault="00D372B8" w:rsidP="003A3173"/>
    <w:p w14:paraId="4192F437" w14:textId="77777777" w:rsidR="00D372B8" w:rsidRDefault="00D372B8" w:rsidP="003A3173"/>
    <w:p w14:paraId="3DAFBDEB" w14:textId="77777777" w:rsidR="00D372B8" w:rsidRDefault="00D372B8" w:rsidP="003A3173"/>
  </w:footnote>
  <w:footnote w:type="continuationSeparator" w:id="0">
    <w:p w14:paraId="4DDAA3B2" w14:textId="77777777" w:rsidR="00D372B8" w:rsidRDefault="00D372B8" w:rsidP="003A3173">
      <w:r>
        <w:continuationSeparator/>
      </w:r>
    </w:p>
    <w:p w14:paraId="57C6BC61" w14:textId="77777777" w:rsidR="00D372B8" w:rsidRDefault="00D372B8" w:rsidP="003A3173"/>
    <w:p w14:paraId="7E35B179" w14:textId="77777777" w:rsidR="00D372B8" w:rsidRDefault="00D372B8" w:rsidP="003A3173"/>
    <w:p w14:paraId="6CE65FCC" w14:textId="77777777" w:rsidR="00D372B8" w:rsidRDefault="00D372B8" w:rsidP="003A3173"/>
    <w:p w14:paraId="5CF6043A" w14:textId="77777777" w:rsidR="00D372B8" w:rsidRDefault="00D372B8" w:rsidP="003A3173"/>
    <w:p w14:paraId="650D0D4B" w14:textId="77777777" w:rsidR="00D372B8" w:rsidRDefault="00D372B8" w:rsidP="003A3173"/>
    <w:p w14:paraId="40C3E97C" w14:textId="77777777" w:rsidR="00D372B8" w:rsidRDefault="00D372B8" w:rsidP="003A3173"/>
    <w:p w14:paraId="36E121D3" w14:textId="77777777" w:rsidR="00D372B8" w:rsidRDefault="00D372B8" w:rsidP="003A3173"/>
    <w:p w14:paraId="75DB6514" w14:textId="77777777" w:rsidR="00D372B8" w:rsidRDefault="00D372B8" w:rsidP="003A3173"/>
    <w:p w14:paraId="7CC1B0C4" w14:textId="77777777" w:rsidR="00D372B8" w:rsidRDefault="00D372B8" w:rsidP="003A3173"/>
    <w:p w14:paraId="2DA73CD3" w14:textId="77777777" w:rsidR="00D372B8" w:rsidRDefault="00D372B8" w:rsidP="003A3173"/>
    <w:p w14:paraId="03D53A9B" w14:textId="77777777" w:rsidR="00D372B8" w:rsidRDefault="00D372B8" w:rsidP="003A3173"/>
    <w:p w14:paraId="2635F885" w14:textId="77777777" w:rsidR="00D372B8" w:rsidRDefault="00D372B8" w:rsidP="003A3173"/>
    <w:p w14:paraId="7F8BC03C" w14:textId="77777777" w:rsidR="00D372B8" w:rsidRDefault="00D372B8" w:rsidP="003A3173"/>
    <w:p w14:paraId="2F5AA74C" w14:textId="77777777" w:rsidR="00D372B8" w:rsidRDefault="00D372B8" w:rsidP="003A3173"/>
    <w:p w14:paraId="43D0DEDC" w14:textId="77777777" w:rsidR="00D372B8" w:rsidRDefault="00D372B8" w:rsidP="003A3173"/>
    <w:p w14:paraId="3F026601" w14:textId="77777777" w:rsidR="00D372B8" w:rsidRDefault="00D372B8" w:rsidP="003A3173"/>
    <w:p w14:paraId="5A100429" w14:textId="77777777" w:rsidR="00D372B8" w:rsidRDefault="00D372B8" w:rsidP="003A3173"/>
    <w:p w14:paraId="337C83E5" w14:textId="77777777" w:rsidR="00D372B8" w:rsidRDefault="00D372B8" w:rsidP="003A3173"/>
    <w:p w14:paraId="4ADCAA5A" w14:textId="77777777" w:rsidR="00D372B8" w:rsidRDefault="00D372B8" w:rsidP="003A3173"/>
    <w:p w14:paraId="0E802773" w14:textId="77777777" w:rsidR="00D372B8" w:rsidRDefault="00D372B8" w:rsidP="003A3173"/>
    <w:p w14:paraId="657617B4" w14:textId="77777777" w:rsidR="00D372B8" w:rsidRDefault="00D372B8" w:rsidP="003A3173"/>
    <w:p w14:paraId="7E7845AE" w14:textId="77777777" w:rsidR="00D372B8" w:rsidRDefault="00D372B8" w:rsidP="003A3173"/>
    <w:p w14:paraId="671616A0" w14:textId="77777777" w:rsidR="00D372B8" w:rsidRDefault="00D372B8" w:rsidP="003A3173"/>
    <w:p w14:paraId="556EE00D" w14:textId="77777777" w:rsidR="00D372B8" w:rsidRDefault="00D372B8" w:rsidP="003A3173"/>
    <w:p w14:paraId="19962A17" w14:textId="77777777" w:rsidR="00D372B8" w:rsidRDefault="00D372B8" w:rsidP="003A3173"/>
    <w:p w14:paraId="30D98641" w14:textId="77777777" w:rsidR="00D372B8" w:rsidRDefault="00D372B8" w:rsidP="003A3173"/>
    <w:p w14:paraId="2400338C" w14:textId="77777777" w:rsidR="00D372B8" w:rsidRDefault="00D372B8" w:rsidP="003A3173"/>
    <w:p w14:paraId="36C643B9" w14:textId="77777777" w:rsidR="00D372B8" w:rsidRDefault="00D372B8" w:rsidP="003A3173"/>
    <w:p w14:paraId="6F20DD15" w14:textId="77777777" w:rsidR="00D372B8" w:rsidRDefault="00D372B8" w:rsidP="003A3173"/>
  </w:footnote>
  <w:footnote w:type="continuationNotice" w:id="1">
    <w:p w14:paraId="38D59D49" w14:textId="77777777" w:rsidR="00D372B8" w:rsidRPr="00523508" w:rsidRDefault="00D372B8" w:rsidP="00523508">
      <w:pPr>
        <w:pStyle w:val="Footer"/>
      </w:pPr>
    </w:p>
    <w:p w14:paraId="75FFDAA0" w14:textId="77777777" w:rsidR="00D372B8" w:rsidRDefault="00D372B8" w:rsidP="003A3173"/>
    <w:p w14:paraId="7373158C" w14:textId="77777777" w:rsidR="00D372B8" w:rsidRDefault="00D372B8" w:rsidP="003A3173"/>
    <w:p w14:paraId="210E8B94" w14:textId="77777777" w:rsidR="00D372B8" w:rsidRDefault="00D372B8" w:rsidP="003A3173"/>
    <w:p w14:paraId="460D8003" w14:textId="77777777" w:rsidR="00D372B8" w:rsidRDefault="00D372B8" w:rsidP="003A3173"/>
    <w:p w14:paraId="0EF4C55D" w14:textId="77777777" w:rsidR="00D372B8" w:rsidRDefault="00D372B8" w:rsidP="003A3173"/>
    <w:p w14:paraId="5F444531" w14:textId="77777777" w:rsidR="00D372B8" w:rsidRDefault="00D372B8" w:rsidP="003A3173"/>
    <w:p w14:paraId="591F62C8" w14:textId="77777777" w:rsidR="00D372B8" w:rsidRDefault="00D372B8" w:rsidP="003A3173"/>
    <w:p w14:paraId="241D87C5" w14:textId="77777777" w:rsidR="00D372B8" w:rsidRDefault="00D372B8" w:rsidP="003A3173"/>
    <w:p w14:paraId="1BEE66BD" w14:textId="77777777" w:rsidR="00D372B8" w:rsidRDefault="00D372B8" w:rsidP="003A3173"/>
    <w:p w14:paraId="23E80FCB" w14:textId="77777777" w:rsidR="00D372B8" w:rsidRDefault="00D372B8" w:rsidP="003A3173"/>
    <w:p w14:paraId="18B29BE4" w14:textId="77777777" w:rsidR="00D372B8" w:rsidRDefault="00D372B8" w:rsidP="003A3173"/>
    <w:p w14:paraId="171335B3" w14:textId="77777777" w:rsidR="00D372B8" w:rsidRDefault="00D372B8" w:rsidP="003A3173"/>
    <w:p w14:paraId="56FFCC86" w14:textId="77777777" w:rsidR="00D372B8" w:rsidRDefault="00D372B8" w:rsidP="003A3173"/>
    <w:p w14:paraId="2E5608DF" w14:textId="77777777" w:rsidR="00D372B8" w:rsidRDefault="00D372B8" w:rsidP="003A3173"/>
    <w:p w14:paraId="359F24D6" w14:textId="77777777" w:rsidR="00D372B8" w:rsidRDefault="00D372B8" w:rsidP="003A3173"/>
    <w:p w14:paraId="3554E6B5" w14:textId="77777777" w:rsidR="00D372B8" w:rsidRDefault="00D372B8" w:rsidP="003A3173"/>
    <w:p w14:paraId="152373BD" w14:textId="77777777" w:rsidR="00D372B8" w:rsidRDefault="00D372B8" w:rsidP="003A3173"/>
    <w:p w14:paraId="0C1BE62A" w14:textId="77777777" w:rsidR="00D372B8" w:rsidRDefault="00D372B8" w:rsidP="003A3173"/>
    <w:p w14:paraId="25599E32" w14:textId="77777777" w:rsidR="00D372B8" w:rsidRDefault="00D372B8" w:rsidP="003A3173"/>
    <w:p w14:paraId="7A169BD5" w14:textId="77777777" w:rsidR="00D372B8" w:rsidRDefault="00D372B8" w:rsidP="003A3173"/>
    <w:p w14:paraId="50653902" w14:textId="77777777" w:rsidR="00D372B8" w:rsidRDefault="00D372B8" w:rsidP="003A3173"/>
    <w:p w14:paraId="5648DAAA" w14:textId="77777777" w:rsidR="00D372B8" w:rsidRDefault="00D372B8" w:rsidP="003A3173"/>
    <w:p w14:paraId="43F99CE6" w14:textId="77777777" w:rsidR="00D372B8" w:rsidRDefault="00D372B8" w:rsidP="003A3173"/>
    <w:p w14:paraId="5A050808" w14:textId="77777777" w:rsidR="00D372B8" w:rsidRDefault="00D372B8" w:rsidP="003A3173"/>
    <w:p w14:paraId="0E120B01" w14:textId="77777777" w:rsidR="00D372B8" w:rsidRDefault="00D372B8" w:rsidP="003A3173"/>
    <w:p w14:paraId="653CCEA6" w14:textId="77777777" w:rsidR="00D372B8" w:rsidRDefault="00D372B8" w:rsidP="003A3173"/>
    <w:p w14:paraId="68D0935D" w14:textId="77777777" w:rsidR="00D372B8" w:rsidRDefault="00D372B8" w:rsidP="003A3173"/>
    <w:p w14:paraId="24B2478E" w14:textId="77777777" w:rsidR="00D372B8" w:rsidRDefault="00D372B8" w:rsidP="003A3173"/>
    <w:p w14:paraId="666FD439" w14:textId="77777777" w:rsidR="00D372B8" w:rsidRDefault="00D372B8" w:rsidP="003A3173"/>
  </w:footnote>
  <w:footnote w:id="2">
    <w:p w14:paraId="61298796" w14:textId="77777777" w:rsidR="00880613" w:rsidRPr="00607741" w:rsidRDefault="00880613" w:rsidP="003A3173">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880613" w:rsidRPr="00607741" w:rsidRDefault="00880613" w:rsidP="003A3173">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880613" w:rsidRPr="00607741" w:rsidRDefault="00880613" w:rsidP="003A3173">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880613" w:rsidRPr="002E157E" w:rsidRDefault="00880613" w:rsidP="003A3173">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880613" w:rsidRPr="003D2CD1" w:rsidRDefault="00880613" w:rsidP="003A3173">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80613" w:rsidRPr="00D555E0" w:rsidRDefault="008806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80613" w:rsidRPr="00DB1250" w:rsidRDefault="008806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880613" w:rsidRPr="00BD3742" w:rsidRDefault="00880613" w:rsidP="00D31F50">
    <w:pPr>
      <w:pStyle w:val="Header1"/>
    </w:pPr>
    <w:r w:rsidRPr="00BD3742">
      <w:t>Deep G</w:t>
    </w:r>
    <w:r w:rsidR="00BD3742" w:rsidRPr="00BD3742">
      <w:t>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11DBAADC" w:rsidR="00880613" w:rsidRPr="00D31F50" w:rsidRDefault="00880613" w:rsidP="00D31F50">
    <w:pPr>
      <w:pStyle w:val="Header1"/>
    </w:pPr>
    <w:r w:rsidRPr="00D31F50">
      <w:t xml:space="preserve">Chapter </w:t>
    </w:r>
    <w:fldSimple w:instr=" STYLEREF  &quot;Heading 1&quot; \n  \* MERGEFORMAT ">
      <w:r w:rsidR="00B85196" w:rsidRPr="00B85196">
        <w:rPr>
          <w:noProof/>
          <w:lang w:val="en-US"/>
        </w:rPr>
        <w:t>3</w:t>
      </w:r>
    </w:fldSimple>
    <w:r w:rsidRPr="00D31F50">
      <w:t xml:space="preserve">: </w:t>
    </w:r>
    <w:fldSimple w:instr=" STYLEREF  &quot;Heading 1&quot;  \* MERGEFORMAT ">
      <w:r w:rsidR="00B85196" w:rsidRPr="00B85196">
        <w:rPr>
          <w:noProof/>
          <w:lang w:val="en-US"/>
        </w:rPr>
        <w:t>Particle</w:t>
      </w:r>
      <w:r w:rsidR="00B85196">
        <w:rPr>
          <w:noProof/>
        </w:rPr>
        <w:t xml:space="preserv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9B4CDC" w:rsidRDefault="009B4CDC" w:rsidP="003A3173"/>
  <w:p w14:paraId="434C0D60" w14:textId="77777777" w:rsidR="009B4CDC" w:rsidRDefault="009B4CDC" w:rsidP="003A317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E3325F8" w:rsidR="00A53064" w:rsidRDefault="00A53064" w:rsidP="00C42ED3">
    <w:pPr>
      <w:pStyle w:val="Header"/>
    </w:pPr>
    <w:r>
      <w:t xml:space="preserve">Chapter </w:t>
    </w:r>
    <w:fldSimple w:instr=" STYLEREF  &quot;Heading 1&quot; \n  \* MERGEFORMAT ">
      <w:r w:rsidR="00B85196" w:rsidRPr="00B85196">
        <w:rPr>
          <w:b/>
          <w:bCs/>
          <w:noProof/>
          <w:lang w:val="en-US"/>
        </w:rPr>
        <w:t>4</w:t>
      </w:r>
    </w:fldSimple>
    <w:r>
      <w:t xml:space="preserve">: </w:t>
    </w:r>
    <w:fldSimple w:instr=" STYLEREF  &quot;Heading 1&quot;  \* MERGEFORMAT ">
      <w:r w:rsidR="00B85196">
        <w:rPr>
          <w:noProof/>
        </w:rPr>
        <w:t>High Energy Physics Event Simulations</w:t>
      </w:r>
    </w:fldSimple>
  </w:p>
  <w:p w14:paraId="775627FE" w14:textId="77777777" w:rsidR="009B4CDC" w:rsidRDefault="009B4CDC" w:rsidP="003A3173"/>
  <w:p w14:paraId="25D0CFFF" w14:textId="77777777" w:rsidR="009B4CDC" w:rsidRDefault="009B4CDC" w:rsidP="003A317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trackRevisions/>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3E56"/>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A3173"/>
    <w:pPr>
      <w:tabs>
        <w:tab w:val="left" w:pos="851"/>
      </w:tabs>
      <w:spacing w:line="360" w:lineRule="auto"/>
      <w:pPrChange w:id="0" w:author="Gerhard Viljoen" w:date="2019-11-06T00:01:00Z">
        <w:pPr>
          <w:tabs>
            <w:tab w:val="left" w:pos="851"/>
          </w:tabs>
          <w:spacing w:after="80" w:line="360" w:lineRule="auto"/>
        </w:pPr>
      </w:pPrChange>
    </w:pPr>
    <w:rPr>
      <w:rFonts w:ascii="Cambria Math" w:eastAsia="Times New Roman" w:hAnsi="Cambria Math"/>
      <w:noProof/>
      <w:sz w:val="18"/>
      <w:szCs w:val="18"/>
      <w:lang w:val="en-ZA" w:eastAsia="en-US"/>
      <w:rPrChange w:id="0" w:author="Gerhard Viljoen" w:date="2019-11-06T00:01:00Z">
        <w:rPr>
          <w:rFonts w:ascii="Cambria Math" w:hAnsi="Cambria Math"/>
          <w:bCs/>
          <w:szCs w:val="24"/>
          <w:lang w:val="en-ZA" w:eastAsia="en-US" w:bidi="ar-SA"/>
        </w:rPr>
      </w:rPrChange>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2.xm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chart" Target="charts/chart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footer" Target="footer4.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oter" Target="footer3.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eader" Target="header5.xml"/><Relationship Id="rId14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header" Target="header4.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eader" Target="header6.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4574D"/>
    <w:rsid w:val="00863D1D"/>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5F1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BED391-675C-4B21-8955-37B9DCDA1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71</Pages>
  <Words>20289</Words>
  <Characters>115649</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135667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cp:revision>
  <cp:lastPrinted>2019-11-03T20:30:00Z</cp:lastPrinted>
  <dcterms:created xsi:type="dcterms:W3CDTF">2019-11-05T21:59:00Z</dcterms:created>
  <dcterms:modified xsi:type="dcterms:W3CDTF">2019-11-05T22:04:00Z</dcterms:modified>
</cp:coreProperties>
</file>